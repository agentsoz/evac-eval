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274F9" w14:paraId="10830222" w14:textId="77777777" w:rsidTr="00214E3F">
        <w:trPr>
          <w:cantSplit/>
          <w:trHeight w:hRule="exact" w:val="1701"/>
        </w:trPr>
        <w:tc>
          <w:tcPr>
            <w:tcW w:w="9638" w:type="dxa"/>
            <w:vAlign w:val="bottom"/>
          </w:tcPr>
          <w:p w14:paraId="02E46F00" w14:textId="77777777" w:rsidR="002274F9" w:rsidRPr="008F7A9C" w:rsidRDefault="002274F9" w:rsidP="001772D6">
            <w:bookmarkStart w:id="0" w:name="_Hlk17978760"/>
            <w:bookmarkEnd w:id="0"/>
          </w:p>
        </w:tc>
      </w:tr>
    </w:tbl>
    <w:p w14:paraId="438ECE02" w14:textId="204141F2" w:rsidR="0053101C" w:rsidRDefault="00C1329F" w:rsidP="00214E3F">
      <w:pPr>
        <w:pBdr>
          <w:top w:val="nil"/>
          <w:left w:val="nil"/>
          <w:bottom w:val="nil"/>
          <w:right w:val="nil"/>
          <w:between w:val="nil"/>
        </w:pBdr>
        <w:spacing w:after="170"/>
        <w:rPr>
          <w:b/>
          <w:color w:val="30B787"/>
          <w:sz w:val="80"/>
          <w:szCs w:val="80"/>
        </w:rPr>
      </w:pPr>
      <w:r>
        <w:rPr>
          <w:b/>
          <w:color w:val="30B787"/>
          <w:sz w:val="80"/>
          <w:szCs w:val="80"/>
        </w:rPr>
        <w:t>WebDSS</w:t>
      </w:r>
      <w:r w:rsidR="00854BFB">
        <w:rPr>
          <w:b/>
          <w:color w:val="30B787"/>
          <w:sz w:val="80"/>
          <w:szCs w:val="80"/>
        </w:rPr>
        <w:t xml:space="preserve"> </w:t>
      </w:r>
      <w:r w:rsidR="004B0B13">
        <w:rPr>
          <w:b/>
          <w:color w:val="30B787"/>
          <w:sz w:val="80"/>
          <w:szCs w:val="80"/>
        </w:rPr>
        <w:t>Tutorial and</w:t>
      </w:r>
      <w:r w:rsidR="00AF477A">
        <w:rPr>
          <w:b/>
          <w:color w:val="30B787"/>
          <w:sz w:val="80"/>
          <w:szCs w:val="80"/>
        </w:rPr>
        <w:t xml:space="preserve"> </w:t>
      </w:r>
      <w:r w:rsidR="00214E3F">
        <w:rPr>
          <w:b/>
          <w:color w:val="30B787"/>
          <w:sz w:val="80"/>
          <w:szCs w:val="80"/>
        </w:rPr>
        <w:t>User Guide</w:t>
      </w:r>
    </w:p>
    <w:p w14:paraId="0D27DF56" w14:textId="459C0F28" w:rsidR="00214E3F" w:rsidRPr="00722511" w:rsidRDefault="00214E3F" w:rsidP="00214E3F">
      <w:pPr>
        <w:pBdr>
          <w:top w:val="nil"/>
          <w:left w:val="nil"/>
          <w:bottom w:val="nil"/>
          <w:right w:val="nil"/>
          <w:between w:val="nil"/>
        </w:pBdr>
        <w:spacing w:after="170"/>
        <w:rPr>
          <w:color w:val="3C5F10" w:themeColor="accent3" w:themeShade="80"/>
          <w:sz w:val="44"/>
          <w:szCs w:val="44"/>
        </w:rPr>
      </w:pPr>
      <w:r w:rsidRPr="00722511">
        <w:rPr>
          <w:color w:val="3C5F10" w:themeColor="accent3" w:themeShade="80"/>
          <w:sz w:val="44"/>
          <w:szCs w:val="44"/>
        </w:rPr>
        <w:t xml:space="preserve">User guide for the </w:t>
      </w:r>
      <w:r w:rsidR="00AF477A">
        <w:rPr>
          <w:color w:val="3C5F10" w:themeColor="accent3" w:themeShade="80"/>
          <w:sz w:val="44"/>
          <w:szCs w:val="44"/>
        </w:rPr>
        <w:t>Graphical User Interface</w:t>
      </w:r>
      <w:r w:rsidR="00D1365A">
        <w:rPr>
          <w:color w:val="3C5F10" w:themeColor="accent3" w:themeShade="80"/>
          <w:sz w:val="44"/>
          <w:szCs w:val="44"/>
        </w:rPr>
        <w:t xml:space="preserve"> component of the </w:t>
      </w:r>
      <w:r w:rsidR="00CB1CDF">
        <w:rPr>
          <w:color w:val="3C5F10" w:themeColor="accent3" w:themeShade="80"/>
          <w:sz w:val="44"/>
          <w:szCs w:val="44"/>
        </w:rPr>
        <w:t>Bushfire</w:t>
      </w:r>
      <w:r w:rsidR="00A06AD0">
        <w:rPr>
          <w:color w:val="3C5F10" w:themeColor="accent3" w:themeShade="80"/>
          <w:sz w:val="44"/>
          <w:szCs w:val="44"/>
        </w:rPr>
        <w:t xml:space="preserve"> </w:t>
      </w:r>
      <w:r w:rsidR="0012739E" w:rsidRPr="00722511">
        <w:rPr>
          <w:color w:val="3C5F10" w:themeColor="accent3" w:themeShade="80"/>
          <w:sz w:val="44"/>
          <w:szCs w:val="44"/>
        </w:rPr>
        <w:t>Evacuation Model</w:t>
      </w:r>
      <w:r w:rsidR="00A06AD0">
        <w:rPr>
          <w:color w:val="3C5F10" w:themeColor="accent3" w:themeShade="80"/>
          <w:sz w:val="44"/>
          <w:szCs w:val="44"/>
        </w:rPr>
        <w:t xml:space="preserve"> </w:t>
      </w:r>
      <w:r w:rsidRPr="00722511">
        <w:rPr>
          <w:color w:val="3C5F10" w:themeColor="accent3" w:themeShade="80"/>
          <w:sz w:val="44"/>
          <w:szCs w:val="44"/>
        </w:rPr>
        <w:t xml:space="preserve">Decision Support System (DSS) </w:t>
      </w:r>
      <w:r w:rsidR="00CB1CDF">
        <w:rPr>
          <w:color w:val="3C5F10" w:themeColor="accent3" w:themeShade="80"/>
          <w:sz w:val="44"/>
          <w:szCs w:val="44"/>
        </w:rPr>
        <w:t>Web</w:t>
      </w:r>
      <w:r w:rsidRPr="00722511">
        <w:rPr>
          <w:color w:val="3C5F10" w:themeColor="accent3" w:themeShade="80"/>
          <w:sz w:val="44"/>
          <w:szCs w:val="44"/>
        </w:rPr>
        <w:t xml:space="preserve"> application</w:t>
      </w:r>
    </w:p>
    <w:p w14:paraId="297BE01C" w14:textId="77777777" w:rsidR="00E7623B" w:rsidRPr="00E7623B" w:rsidRDefault="00130F07" w:rsidP="00214E3F">
      <w:pPr>
        <w:pBdr>
          <w:top w:val="nil"/>
          <w:left w:val="nil"/>
          <w:bottom w:val="nil"/>
          <w:right w:val="nil"/>
          <w:between w:val="nil"/>
        </w:pBdr>
        <w:spacing w:before="120" w:line="264" w:lineRule="auto"/>
        <w:rPr>
          <w:sz w:val="36"/>
          <w:szCs w:val="36"/>
        </w:rPr>
      </w:pPr>
      <w:r w:rsidRPr="00E7623B">
        <w:rPr>
          <w:sz w:val="36"/>
          <w:szCs w:val="36"/>
        </w:rPr>
        <w:t>Leorey Marquez, Pawan Deegoda Gamage, Dhirendra Singh</w:t>
      </w:r>
      <w:r w:rsidR="00E7623B" w:rsidRPr="00E7623B">
        <w:rPr>
          <w:sz w:val="36"/>
          <w:szCs w:val="36"/>
        </w:rPr>
        <w:t>, Vincent Lemiale</w:t>
      </w:r>
    </w:p>
    <w:p w14:paraId="3AAEFA11" w14:textId="7968185F" w:rsidR="00214E3F" w:rsidRDefault="00CD47BE" w:rsidP="00214E3F">
      <w:pPr>
        <w:pBdr>
          <w:top w:val="nil"/>
          <w:left w:val="nil"/>
          <w:bottom w:val="nil"/>
          <w:right w:val="nil"/>
          <w:between w:val="nil"/>
        </w:pBdr>
        <w:spacing w:before="120" w:line="264" w:lineRule="auto"/>
        <w:rPr>
          <w:sz w:val="24"/>
          <w:szCs w:val="24"/>
        </w:rPr>
      </w:pPr>
      <w:r w:rsidRPr="0061097B">
        <w:rPr>
          <w:sz w:val="24"/>
          <w:szCs w:val="24"/>
        </w:rPr>
        <w:t>EP</w:t>
      </w:r>
      <w:r w:rsidR="00CB1CDF">
        <w:rPr>
          <w:sz w:val="24"/>
          <w:szCs w:val="24"/>
        </w:rPr>
        <w:t>XXXXXXX</w:t>
      </w:r>
      <w:r w:rsidR="00214E3F">
        <w:rPr>
          <w:sz w:val="24"/>
          <w:szCs w:val="24"/>
        </w:rPr>
        <w:br/>
      </w:r>
      <w:r w:rsidR="00CB1CDF">
        <w:rPr>
          <w:sz w:val="24"/>
          <w:szCs w:val="24"/>
        </w:rPr>
        <w:t>September</w:t>
      </w:r>
      <w:r w:rsidR="001717BC">
        <w:rPr>
          <w:sz w:val="24"/>
          <w:szCs w:val="24"/>
        </w:rPr>
        <w:t xml:space="preserve"> 2021</w:t>
      </w:r>
    </w:p>
    <w:p w14:paraId="65BC2A87" w14:textId="77777777" w:rsidR="00214E3F" w:rsidRPr="00E76D9F" w:rsidRDefault="00214E3F" w:rsidP="00214E3F">
      <w:pPr>
        <w:pBdr>
          <w:top w:val="nil"/>
          <w:left w:val="nil"/>
          <w:bottom w:val="nil"/>
          <w:right w:val="nil"/>
          <w:between w:val="nil"/>
        </w:pBdr>
        <w:spacing w:before="120" w:line="264" w:lineRule="auto"/>
        <w:rPr>
          <w:sz w:val="24"/>
          <w:szCs w:val="24"/>
          <w:lang w:val="fr-FR"/>
        </w:rPr>
      </w:pPr>
      <w:r>
        <w:rPr>
          <w:noProof/>
        </w:rPr>
        <mc:AlternateContent>
          <mc:Choice Requires="wpg">
            <w:drawing>
              <wp:anchor distT="0" distB="0" distL="0" distR="0" simplePos="0" relativeHeight="251658240" behindDoc="1" locked="0" layoutInCell="1" hidden="0" allowOverlap="1" wp14:anchorId="145419CC" wp14:editId="796E636C">
                <wp:simplePos x="0" y="0"/>
                <wp:positionH relativeFrom="column">
                  <wp:posOffset>-495299</wp:posOffset>
                </wp:positionH>
                <wp:positionV relativeFrom="paragraph">
                  <wp:posOffset>6184900</wp:posOffset>
                </wp:positionV>
                <wp:extent cx="7098665" cy="2989580"/>
                <wp:effectExtent l="0" t="0" r="0" b="0"/>
                <wp:wrapSquare wrapText="bothSides" distT="0" distB="0" distL="0" distR="0"/>
                <wp:docPr id="54" name="Group 54"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61" name="Group 61"/>
                        <wpg:cNvGrpSpPr/>
                        <wpg:grpSpPr>
                          <a:xfrm>
                            <a:off x="1796668" y="2285210"/>
                            <a:ext cx="7098665" cy="2989580"/>
                            <a:chOff x="284" y="8841"/>
                            <a:chExt cx="11179" cy="4708"/>
                          </a:xfrm>
                        </wpg:grpSpPr>
                        <wps:wsp>
                          <wps:cNvPr id="62" name="Rectangle 62"/>
                          <wps:cNvSpPr/>
                          <wps:spPr>
                            <a:xfrm>
                              <a:off x="284" y="8841"/>
                              <a:ext cx="11175" cy="4700"/>
                            </a:xfrm>
                            <a:prstGeom prst="rect">
                              <a:avLst/>
                            </a:prstGeom>
                            <a:noFill/>
                            <a:ln>
                              <a:noFill/>
                            </a:ln>
                          </wps:spPr>
                          <wps:txbx>
                            <w:txbxContent>
                              <w:p w14:paraId="73CCCFC7" w14:textId="77777777" w:rsidR="00C82A49" w:rsidRDefault="00C82A49" w:rsidP="00214E3F">
                                <w:pPr>
                                  <w:spacing w:after="0"/>
                                  <w:textDirection w:val="btLr"/>
                                </w:pPr>
                              </w:p>
                            </w:txbxContent>
                          </wps:txbx>
                          <wps:bodyPr spcFirstLastPara="1" wrap="square" lIns="91425" tIns="91425" rIns="91425" bIns="91425" anchor="ctr" anchorCtr="0"/>
                        </wps:wsp>
                        <wps:wsp>
                          <wps:cNvPr id="65" name="Freeform 65"/>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62A1B72A" w14:textId="77777777" w:rsidR="00C82A49" w:rsidRDefault="00C82A49" w:rsidP="00214E3F">
                                <w:pPr>
                                  <w:spacing w:after="0"/>
                                  <w:textDirection w:val="btLr"/>
                                </w:pPr>
                              </w:p>
                            </w:txbxContent>
                          </wps:txbx>
                          <wps:bodyPr spcFirstLastPara="1" wrap="square" lIns="91425" tIns="91425" rIns="91425" bIns="91425" anchor="ctr" anchorCtr="0"/>
                        </wps:wsp>
                        <wps:wsp>
                          <wps:cNvPr id="85" name="Freeform 85"/>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2B621989" w14:textId="77777777" w:rsidR="00C82A49" w:rsidRDefault="00C82A49" w:rsidP="00214E3F">
                                <w:pPr>
                                  <w:spacing w:after="0"/>
                                  <w:textDirection w:val="btLr"/>
                                </w:pPr>
                              </w:p>
                            </w:txbxContent>
                          </wps:txbx>
                          <wps:bodyPr spcFirstLastPara="1" wrap="square" lIns="91425" tIns="91425" rIns="91425" bIns="91425" anchor="ctr" anchorCtr="0"/>
                        </wps:wsp>
                        <wps:wsp>
                          <wps:cNvPr id="86" name="Freeform 86"/>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09178A8B" w14:textId="77777777" w:rsidR="00C82A49" w:rsidRDefault="00C82A49" w:rsidP="00214E3F">
                                <w:pPr>
                                  <w:spacing w:after="0"/>
                                  <w:textDirection w:val="btLr"/>
                                </w:pPr>
                              </w:p>
                            </w:txbxContent>
                          </wps:txbx>
                          <wps:bodyPr spcFirstLastPara="1" wrap="square" lIns="91425" tIns="91425" rIns="91425" bIns="91425" anchor="ctr" anchorCtr="0"/>
                        </wps:wsp>
                        <wps:wsp>
                          <wps:cNvPr id="87" name="Freeform 87"/>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6CAA7166" w14:textId="77777777" w:rsidR="00C82A49" w:rsidRDefault="00C82A49" w:rsidP="00214E3F">
                                <w:pPr>
                                  <w:spacing w:after="0"/>
                                  <w:textDirection w:val="btLr"/>
                                </w:pPr>
                              </w:p>
                            </w:txbxContent>
                          </wps:txbx>
                          <wps:bodyPr spcFirstLastPara="1" wrap="square" lIns="91425" tIns="91425" rIns="91425" bIns="91425" anchor="ctr" anchorCtr="0"/>
                        </wps:wsp>
                        <wps:wsp>
                          <wps:cNvPr id="88" name="Freeform 88"/>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1D1CB79B" w14:textId="77777777" w:rsidR="00C82A49" w:rsidRDefault="00C82A49" w:rsidP="00214E3F">
                                <w:pPr>
                                  <w:spacing w:after="0"/>
                                  <w:textDirection w:val="btLr"/>
                                </w:pPr>
                              </w:p>
                            </w:txbxContent>
                          </wps:txbx>
                          <wps:bodyPr spcFirstLastPara="1" wrap="square" lIns="91425" tIns="91425" rIns="91425" bIns="91425" anchor="ctr" anchorCtr="0"/>
                        </wps:wsp>
                        <wps:wsp>
                          <wps:cNvPr id="89" name="Freeform 89"/>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664E7EB2" w14:textId="77777777" w:rsidR="00C82A49" w:rsidRDefault="00C82A49" w:rsidP="00214E3F">
                                <w:pPr>
                                  <w:spacing w:after="0"/>
                                  <w:textDirection w:val="btLr"/>
                                </w:pPr>
                              </w:p>
                            </w:txbxContent>
                          </wps:txbx>
                          <wps:bodyPr spcFirstLastPara="1" wrap="square" lIns="91425" tIns="91425" rIns="91425" bIns="91425" anchor="ctr" anchorCtr="0"/>
                        </wps:wsp>
                        <wps:wsp>
                          <wps:cNvPr id="90" name="Freeform 90"/>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21512828" w14:textId="77777777" w:rsidR="00C82A49" w:rsidRDefault="00C82A49" w:rsidP="00214E3F">
                                <w:pPr>
                                  <w:spacing w:after="0"/>
                                  <w:textDirection w:val="btLr"/>
                                </w:pPr>
                              </w:p>
                            </w:txbxContent>
                          </wps:txbx>
                          <wps:bodyPr spcFirstLastPara="1" wrap="square" lIns="91425" tIns="91425" rIns="91425" bIns="91425" anchor="ctr" anchorCtr="0"/>
                        </wps:wsp>
                        <wps:wsp>
                          <wps:cNvPr id="91" name="Freeform 91"/>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22F72B3A" w14:textId="77777777" w:rsidR="00C82A49" w:rsidRDefault="00C82A49" w:rsidP="00214E3F">
                                <w:pPr>
                                  <w:spacing w:after="0"/>
                                  <w:textDirection w:val="btLr"/>
                                </w:pPr>
                              </w:p>
                            </w:txbxContent>
                          </wps:txbx>
                          <wps:bodyPr spcFirstLastPara="1" wrap="square" lIns="91425" tIns="91425" rIns="91425" bIns="91425" anchor="ctr" anchorCtr="0"/>
                        </wps:wsp>
                        <wps:wsp>
                          <wps:cNvPr id="92" name="Freeform 92"/>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268875C0" w14:textId="77777777" w:rsidR="00C82A49" w:rsidRDefault="00C82A49" w:rsidP="00214E3F">
                                <w:pPr>
                                  <w:spacing w:after="0"/>
                                  <w:textDirection w:val="btLr"/>
                                </w:pPr>
                              </w:p>
                            </w:txbxContent>
                          </wps:txbx>
                          <wps:bodyPr spcFirstLastPara="1" wrap="square" lIns="91425" tIns="91425" rIns="91425" bIns="91425" anchor="ctr" anchorCtr="0"/>
                        </wps:wsp>
                        <wps:wsp>
                          <wps:cNvPr id="93" name="Freeform 93"/>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7127951C" w14:textId="77777777" w:rsidR="00C82A49" w:rsidRDefault="00C82A49" w:rsidP="00214E3F">
                                <w:pPr>
                                  <w:spacing w:after="0"/>
                                  <w:textDirection w:val="btLr"/>
                                </w:pPr>
                              </w:p>
                            </w:txbxContent>
                          </wps:txbx>
                          <wps:bodyPr spcFirstLastPara="1" wrap="square" lIns="91425" tIns="91425" rIns="91425" bIns="91425" anchor="ctr" anchorCtr="0"/>
                        </wps:wsp>
                        <wps:wsp>
                          <wps:cNvPr id="94" name="Freeform 94"/>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3AA49292" w14:textId="77777777" w:rsidR="00C82A49" w:rsidRDefault="00C82A49" w:rsidP="00214E3F">
                                <w:pPr>
                                  <w:spacing w:after="0"/>
                                  <w:textDirection w:val="btLr"/>
                                </w:pPr>
                              </w:p>
                            </w:txbxContent>
                          </wps:txbx>
                          <wps:bodyPr spcFirstLastPara="1" wrap="square" lIns="91425" tIns="91425" rIns="91425" bIns="91425" anchor="ctr" anchorCtr="0"/>
                        </wps:wsp>
                        <wps:wsp>
                          <wps:cNvPr id="95" name="Freeform 95"/>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5663490" w14:textId="77777777" w:rsidR="00C82A49" w:rsidRDefault="00C82A49" w:rsidP="00214E3F">
                                <w:pPr>
                                  <w:spacing w:after="0"/>
                                  <w:textDirection w:val="btLr"/>
                                </w:pPr>
                              </w:p>
                            </w:txbxContent>
                          </wps:txbx>
                          <wps:bodyPr spcFirstLastPara="1" wrap="square" lIns="91425" tIns="91425" rIns="91425" bIns="91425" anchor="ctr" anchorCtr="0"/>
                        </wps:wsp>
                        <wps:wsp>
                          <wps:cNvPr id="96" name="Freeform 96"/>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C0AC7B4" w14:textId="77777777" w:rsidR="00C82A49" w:rsidRDefault="00C82A49" w:rsidP="00214E3F">
                                <w:pPr>
                                  <w:spacing w:after="0"/>
                                  <w:textDirection w:val="btLr"/>
                                </w:pPr>
                              </w:p>
                            </w:txbxContent>
                          </wps:txbx>
                          <wps:bodyPr spcFirstLastPara="1" wrap="square" lIns="91425" tIns="91425" rIns="91425" bIns="91425" anchor="ctr" anchorCtr="0"/>
                        </wps:wsp>
                        <wps:wsp>
                          <wps:cNvPr id="97" name="Freeform 97"/>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4EDFAD0D" w14:textId="77777777" w:rsidR="00C82A49" w:rsidRDefault="00C82A49" w:rsidP="00214E3F">
                                <w:pPr>
                                  <w:spacing w:after="0"/>
                                  <w:textDirection w:val="btLr"/>
                                </w:pPr>
                              </w:p>
                            </w:txbxContent>
                          </wps:txbx>
                          <wps:bodyPr spcFirstLastPara="1" wrap="square" lIns="91425" tIns="91425" rIns="91425" bIns="91425" anchor="ctr" anchorCtr="0"/>
                        </wps:wsp>
                        <wps:wsp>
                          <wps:cNvPr id="98" name="Freeform 98"/>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7AED9A1" w14:textId="77777777" w:rsidR="00C82A49" w:rsidRDefault="00C82A49" w:rsidP="00214E3F">
                                <w:pPr>
                                  <w:spacing w:after="0"/>
                                  <w:textDirection w:val="btLr"/>
                                </w:pPr>
                              </w:p>
                            </w:txbxContent>
                          </wps:txbx>
                          <wps:bodyPr spcFirstLastPara="1" wrap="square" lIns="91425" tIns="91425" rIns="91425" bIns="91425" anchor="ctr" anchorCtr="0"/>
                        </wps:wsp>
                        <wps:wsp>
                          <wps:cNvPr id="99" name="Freeform 99"/>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37DCF550" w14:textId="77777777" w:rsidR="00C82A49" w:rsidRDefault="00C82A49" w:rsidP="00214E3F">
                                <w:pPr>
                                  <w:spacing w:after="0"/>
                                  <w:textDirection w:val="btLr"/>
                                </w:pPr>
                              </w:p>
                            </w:txbxContent>
                          </wps:txbx>
                          <wps:bodyPr spcFirstLastPara="1" wrap="square" lIns="91425" tIns="91425" rIns="91425" bIns="91425" anchor="ctr" anchorCtr="0"/>
                        </wps:wsp>
                        <wps:wsp>
                          <wps:cNvPr id="100" name="Freeform 100"/>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698A9F48" w14:textId="77777777" w:rsidR="00C82A49" w:rsidRDefault="00C82A49" w:rsidP="00214E3F">
                                <w:pPr>
                                  <w:spacing w:after="0"/>
                                  <w:textDirection w:val="btLr"/>
                                </w:pPr>
                              </w:p>
                            </w:txbxContent>
                          </wps:txbx>
                          <wps:bodyPr spcFirstLastPara="1" wrap="square" lIns="91425" tIns="91425" rIns="91425" bIns="91425" anchor="ctr" anchorCtr="0"/>
                        </wps:wsp>
                        <wps:wsp>
                          <wps:cNvPr id="101" name="Freeform 101"/>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4C37CAAB" w14:textId="77777777" w:rsidR="00C82A49" w:rsidRDefault="00C82A49" w:rsidP="00214E3F">
                                <w:pPr>
                                  <w:spacing w:after="0"/>
                                  <w:textDirection w:val="btLr"/>
                                </w:pPr>
                              </w:p>
                            </w:txbxContent>
                          </wps:txbx>
                          <wps:bodyPr spcFirstLastPara="1" wrap="square" lIns="91425" tIns="91425" rIns="91425" bIns="91425" anchor="ctr" anchorCtr="0"/>
                        </wps:wsp>
                        <wps:wsp>
                          <wps:cNvPr id="102" name="Freeform 102"/>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6DE8A8D4" w14:textId="77777777" w:rsidR="00C82A49" w:rsidRDefault="00C82A49" w:rsidP="00214E3F">
                                <w:pPr>
                                  <w:spacing w:after="0"/>
                                  <w:textDirection w:val="btLr"/>
                                </w:pPr>
                              </w:p>
                            </w:txbxContent>
                          </wps:txbx>
                          <wps:bodyPr spcFirstLastPara="1" wrap="square" lIns="91425" tIns="91425" rIns="91425" bIns="91425" anchor="ctr" anchorCtr="0"/>
                        </wps:wsp>
                        <wps:wsp>
                          <wps:cNvPr id="103" name="Freeform 103"/>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3AD18BD" w14:textId="77777777" w:rsidR="00C82A49" w:rsidRDefault="00C82A49" w:rsidP="00214E3F">
                                <w:pPr>
                                  <w:spacing w:after="0"/>
                                  <w:textDirection w:val="btLr"/>
                                </w:pPr>
                              </w:p>
                            </w:txbxContent>
                          </wps:txbx>
                          <wps:bodyPr spcFirstLastPara="1" wrap="square" lIns="91425" tIns="91425" rIns="91425" bIns="91425" anchor="ctr" anchorCtr="0"/>
                        </wps:wsp>
                        <wps:wsp>
                          <wps:cNvPr id="104" name="Freeform 104"/>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41B864C" w14:textId="77777777" w:rsidR="00C82A49" w:rsidRDefault="00C82A49" w:rsidP="00214E3F">
                                <w:pPr>
                                  <w:spacing w:after="0"/>
                                  <w:textDirection w:val="btLr"/>
                                </w:pPr>
                              </w:p>
                            </w:txbxContent>
                          </wps:txbx>
                          <wps:bodyPr spcFirstLastPara="1" wrap="square" lIns="91425" tIns="91425" rIns="91425" bIns="91425" anchor="ctr" anchorCtr="0"/>
                        </wps:wsp>
                        <wps:wsp>
                          <wps:cNvPr id="105" name="Freeform 105"/>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2CECC158" w14:textId="77777777" w:rsidR="00C82A49" w:rsidRDefault="00C82A49" w:rsidP="00214E3F">
                                <w:pPr>
                                  <w:spacing w:after="0"/>
                                  <w:textDirection w:val="btLr"/>
                                </w:pPr>
                              </w:p>
                            </w:txbxContent>
                          </wps:txbx>
                          <wps:bodyPr spcFirstLastPara="1" wrap="square" lIns="91425" tIns="91425" rIns="91425" bIns="91425" anchor="ctr" anchorCtr="0"/>
                        </wps:wsp>
                        <wps:wsp>
                          <wps:cNvPr id="106" name="Freeform 106"/>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5FE789EA" w14:textId="77777777" w:rsidR="00C82A49" w:rsidRDefault="00C82A49" w:rsidP="00214E3F">
                                <w:pPr>
                                  <w:spacing w:after="0"/>
                                  <w:textDirection w:val="btLr"/>
                                </w:pPr>
                              </w:p>
                            </w:txbxContent>
                          </wps:txbx>
                          <wps:bodyPr spcFirstLastPara="1" wrap="square" lIns="91425" tIns="91425" rIns="91425" bIns="91425" anchor="ctr" anchorCtr="0"/>
                        </wps:wsp>
                        <wps:wsp>
                          <wps:cNvPr id="107" name="Freeform 107"/>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D467DBD" w14:textId="77777777" w:rsidR="00C82A49" w:rsidRDefault="00C82A49" w:rsidP="00214E3F">
                                <w:pPr>
                                  <w:spacing w:after="0"/>
                                  <w:textDirection w:val="btLr"/>
                                </w:pPr>
                              </w:p>
                            </w:txbxContent>
                          </wps:txbx>
                          <wps:bodyPr spcFirstLastPara="1" wrap="square" lIns="91425" tIns="91425" rIns="91425" bIns="91425" anchor="ctr" anchorCtr="0"/>
                        </wps:wsp>
                        <wps:wsp>
                          <wps:cNvPr id="108" name="Freeform 108"/>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4AB7B54A" w14:textId="77777777" w:rsidR="00C82A49" w:rsidRDefault="00C82A49" w:rsidP="00214E3F">
                                <w:pPr>
                                  <w:spacing w:after="0"/>
                                  <w:textDirection w:val="btLr"/>
                                </w:pPr>
                              </w:p>
                            </w:txbxContent>
                          </wps:txbx>
                          <wps:bodyPr spcFirstLastPara="1" wrap="square" lIns="91425" tIns="91425" rIns="91425" bIns="91425" anchor="ctr" anchorCtr="0"/>
                        </wps:wsp>
                        <wps:wsp>
                          <wps:cNvPr id="109" name="Freeform 109"/>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7F3E562" w14:textId="77777777" w:rsidR="00C82A49" w:rsidRDefault="00C82A49" w:rsidP="00214E3F">
                                <w:pPr>
                                  <w:spacing w:after="0"/>
                                  <w:textDirection w:val="btLr"/>
                                </w:pPr>
                              </w:p>
                            </w:txbxContent>
                          </wps:txbx>
                          <wps:bodyPr spcFirstLastPara="1" wrap="square" lIns="91425" tIns="91425" rIns="91425" bIns="91425" anchor="ctr" anchorCtr="0"/>
                        </wps:wsp>
                        <wps:wsp>
                          <wps:cNvPr id="110" name="Freeform 110"/>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79F0936" w14:textId="77777777" w:rsidR="00C82A49" w:rsidRDefault="00C82A49" w:rsidP="00214E3F">
                                <w:pPr>
                                  <w:spacing w:after="0"/>
                                  <w:textDirection w:val="btLr"/>
                                </w:pPr>
                              </w:p>
                            </w:txbxContent>
                          </wps:txbx>
                          <wps:bodyPr spcFirstLastPara="1" wrap="square" lIns="91425" tIns="91425" rIns="91425" bIns="91425" anchor="ctr" anchorCtr="0"/>
                        </wps:wsp>
                        <wps:wsp>
                          <wps:cNvPr id="111" name="Freeform 111"/>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272BB8E6" w14:textId="77777777" w:rsidR="00C82A49" w:rsidRDefault="00C82A49" w:rsidP="00214E3F">
                                <w:pPr>
                                  <w:spacing w:after="0"/>
                                  <w:textDirection w:val="btLr"/>
                                </w:pPr>
                              </w:p>
                            </w:txbxContent>
                          </wps:txbx>
                          <wps:bodyPr spcFirstLastPara="1" wrap="square" lIns="91425" tIns="91425" rIns="91425" bIns="91425" anchor="ctr" anchorCtr="0"/>
                        </wps:wsp>
                        <wps:wsp>
                          <wps:cNvPr id="112" name="Freeform 112"/>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4CB55075" w14:textId="77777777" w:rsidR="00C82A49" w:rsidRDefault="00C82A49" w:rsidP="00214E3F">
                                <w:pPr>
                                  <w:spacing w:after="0"/>
                                  <w:textDirection w:val="btLr"/>
                                </w:pPr>
                              </w:p>
                            </w:txbxContent>
                          </wps:txbx>
                          <wps:bodyPr spcFirstLastPara="1" wrap="square" lIns="91425" tIns="91425" rIns="91425" bIns="91425" anchor="ctr" anchorCtr="0"/>
                        </wps:wsp>
                        <wps:wsp>
                          <wps:cNvPr id="113" name="Freeform 113"/>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CAB7C32" w14:textId="77777777" w:rsidR="00C82A49" w:rsidRDefault="00C82A49" w:rsidP="00214E3F">
                                <w:pPr>
                                  <w:spacing w:after="0"/>
                                  <w:textDirection w:val="btLr"/>
                                </w:pPr>
                              </w:p>
                            </w:txbxContent>
                          </wps:txbx>
                          <wps:bodyPr spcFirstLastPara="1" wrap="square" lIns="91425" tIns="91425" rIns="91425" bIns="91425" anchor="ctr" anchorCtr="0"/>
                        </wps:wsp>
                        <wps:wsp>
                          <wps:cNvPr id="114" name="Freeform 114"/>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6301D5E" w14:textId="77777777" w:rsidR="00C82A49" w:rsidRDefault="00C82A49" w:rsidP="00214E3F">
                                <w:pPr>
                                  <w:spacing w:after="0"/>
                                  <w:textDirection w:val="btLr"/>
                                </w:pPr>
                              </w:p>
                            </w:txbxContent>
                          </wps:txbx>
                          <wps:bodyPr spcFirstLastPara="1" wrap="square" lIns="91425" tIns="91425" rIns="91425" bIns="91425" anchor="ctr" anchorCtr="0"/>
                        </wps:wsp>
                        <wps:wsp>
                          <wps:cNvPr id="115" name="Freeform 115"/>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2418FC73" w14:textId="77777777" w:rsidR="00C82A49" w:rsidRDefault="00C82A49" w:rsidP="00214E3F">
                                <w:pPr>
                                  <w:spacing w:after="0"/>
                                  <w:textDirection w:val="btLr"/>
                                </w:pPr>
                              </w:p>
                            </w:txbxContent>
                          </wps:txbx>
                          <wps:bodyPr spcFirstLastPara="1" wrap="square" lIns="91425" tIns="91425" rIns="91425" bIns="91425" anchor="ctr" anchorCtr="0"/>
                        </wps:wsp>
                        <wps:wsp>
                          <wps:cNvPr id="116" name="Freeform 116"/>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397E0036" w14:textId="77777777" w:rsidR="00C82A49" w:rsidRDefault="00C82A49" w:rsidP="00214E3F">
                                <w:pPr>
                                  <w:spacing w:after="0"/>
                                  <w:textDirection w:val="btLr"/>
                                </w:pPr>
                              </w:p>
                            </w:txbxContent>
                          </wps:txbx>
                          <wps:bodyPr spcFirstLastPara="1" wrap="square" lIns="91425" tIns="91425" rIns="91425" bIns="91425" anchor="ctr" anchorCtr="0"/>
                        </wps:wsp>
                        <wps:wsp>
                          <wps:cNvPr id="117" name="Freeform 117"/>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34268CF1" w14:textId="77777777" w:rsidR="00C82A49" w:rsidRDefault="00C82A49" w:rsidP="00214E3F">
                                <w:pPr>
                                  <w:spacing w:after="0"/>
                                  <w:textDirection w:val="btLr"/>
                                </w:pPr>
                              </w:p>
                            </w:txbxContent>
                          </wps:txbx>
                          <wps:bodyPr spcFirstLastPara="1" wrap="square" lIns="91425" tIns="91425" rIns="91425" bIns="91425" anchor="ctr" anchorCtr="0"/>
                        </wps:wsp>
                        <wps:wsp>
                          <wps:cNvPr id="118" name="Freeform 118"/>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87ADFAE" w14:textId="77777777" w:rsidR="00C82A49" w:rsidRDefault="00C82A49" w:rsidP="00214E3F">
                                <w:pPr>
                                  <w:spacing w:after="0"/>
                                  <w:textDirection w:val="btLr"/>
                                </w:pPr>
                              </w:p>
                            </w:txbxContent>
                          </wps:txbx>
                          <wps:bodyPr spcFirstLastPara="1" wrap="square" lIns="91425" tIns="91425" rIns="91425" bIns="91425" anchor="ctr" anchorCtr="0"/>
                        </wps:wsp>
                        <wps:wsp>
                          <wps:cNvPr id="119" name="Freeform 119"/>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0C4119A5" w14:textId="77777777" w:rsidR="00C82A49" w:rsidRDefault="00C82A49" w:rsidP="00214E3F">
                                <w:pPr>
                                  <w:spacing w:after="0"/>
                                  <w:textDirection w:val="btLr"/>
                                </w:pPr>
                              </w:p>
                            </w:txbxContent>
                          </wps:txbx>
                          <wps:bodyPr spcFirstLastPara="1" wrap="square" lIns="91425" tIns="91425" rIns="91425" bIns="91425" anchor="ctr" anchorCtr="0"/>
                        </wps:wsp>
                        <wps:wsp>
                          <wps:cNvPr id="120" name="Freeform 120"/>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B07D975" w14:textId="77777777" w:rsidR="00C82A49" w:rsidRDefault="00C82A49" w:rsidP="00214E3F">
                                <w:pPr>
                                  <w:spacing w:after="0"/>
                                  <w:textDirection w:val="btLr"/>
                                </w:pPr>
                              </w:p>
                            </w:txbxContent>
                          </wps:txbx>
                          <wps:bodyPr spcFirstLastPara="1" wrap="square" lIns="91425" tIns="91425" rIns="91425" bIns="91425" anchor="ctr" anchorCtr="0"/>
                        </wps:wsp>
                        <wps:wsp>
                          <wps:cNvPr id="121" name="Freeform 121"/>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237577FD" w14:textId="77777777" w:rsidR="00C82A49" w:rsidRDefault="00C82A49" w:rsidP="00214E3F">
                                <w:pPr>
                                  <w:spacing w:after="0"/>
                                  <w:textDirection w:val="btLr"/>
                                </w:pPr>
                              </w:p>
                            </w:txbxContent>
                          </wps:txbx>
                          <wps:bodyPr spcFirstLastPara="1" wrap="square" lIns="91425" tIns="91425" rIns="91425" bIns="91425" anchor="ctr" anchorCtr="0"/>
                        </wps:wsp>
                        <wps:wsp>
                          <wps:cNvPr id="122" name="Freeform 122"/>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994579E" w14:textId="77777777" w:rsidR="00C82A49" w:rsidRDefault="00C82A49" w:rsidP="00214E3F">
                                <w:pPr>
                                  <w:spacing w:after="0"/>
                                  <w:textDirection w:val="btLr"/>
                                </w:pPr>
                              </w:p>
                            </w:txbxContent>
                          </wps:txbx>
                          <wps:bodyPr spcFirstLastPara="1" wrap="square" lIns="91425" tIns="91425" rIns="91425" bIns="91425" anchor="ctr" anchorCtr="0"/>
                        </wps:wsp>
                        <wps:wsp>
                          <wps:cNvPr id="123" name="Freeform 123"/>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27FB3A1B" w14:textId="77777777" w:rsidR="00C82A49" w:rsidRDefault="00C82A49" w:rsidP="00214E3F">
                                <w:pPr>
                                  <w:spacing w:after="0"/>
                                  <w:textDirection w:val="btLr"/>
                                </w:pPr>
                              </w:p>
                            </w:txbxContent>
                          </wps:txbx>
                          <wps:bodyPr spcFirstLastPara="1" wrap="square" lIns="91425" tIns="91425" rIns="91425" bIns="91425" anchor="ctr" anchorCtr="0"/>
                        </wps:wsp>
                        <wps:wsp>
                          <wps:cNvPr id="124" name="Freeform 124"/>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60330DC" w14:textId="77777777" w:rsidR="00C82A49" w:rsidRDefault="00C82A49" w:rsidP="00214E3F">
                                <w:pPr>
                                  <w:spacing w:after="0"/>
                                  <w:textDirection w:val="btLr"/>
                                </w:pPr>
                              </w:p>
                            </w:txbxContent>
                          </wps:txbx>
                          <wps:bodyPr spcFirstLastPara="1" wrap="square" lIns="91425" tIns="91425" rIns="91425" bIns="91425" anchor="ctr" anchorCtr="0"/>
                        </wps:wsp>
                        <wps:wsp>
                          <wps:cNvPr id="125" name="Freeform 125"/>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363C5BC3" w14:textId="77777777" w:rsidR="00C82A49" w:rsidRDefault="00C82A49" w:rsidP="00214E3F">
                                <w:pPr>
                                  <w:spacing w:after="0"/>
                                  <w:textDirection w:val="btLr"/>
                                </w:pPr>
                              </w:p>
                            </w:txbxContent>
                          </wps:txbx>
                          <wps:bodyPr spcFirstLastPara="1" wrap="square" lIns="91425" tIns="91425" rIns="91425" bIns="91425" anchor="ctr" anchorCtr="0"/>
                        </wps:wsp>
                        <wps:wsp>
                          <wps:cNvPr id="126" name="Freeform 126"/>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E274A7E" w14:textId="77777777" w:rsidR="00C82A49" w:rsidRDefault="00C82A49" w:rsidP="00214E3F">
                                <w:pPr>
                                  <w:spacing w:after="0"/>
                                  <w:textDirection w:val="btLr"/>
                                </w:pPr>
                              </w:p>
                            </w:txbxContent>
                          </wps:txbx>
                          <wps:bodyPr spcFirstLastPara="1" wrap="square" lIns="91425" tIns="91425" rIns="91425" bIns="91425" anchor="ctr" anchorCtr="0"/>
                        </wps:wsp>
                        <wps:wsp>
                          <wps:cNvPr id="127" name="Freeform 127"/>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2E4A7455" w14:textId="77777777" w:rsidR="00C82A49" w:rsidRDefault="00C82A49"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45419CC" id="Group 54" o:spid="_x0000_s1026" alt="background" style="position:absolute;margin-left:-39pt;margin-top:487pt;width:558.95pt;height:235.4pt;z-index:-25165824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">
                <v:group id="Group 61" o:spid="_x0000_s1027"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28"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73CCCFC7" w14:textId="77777777" w:rsidR="00C82A49" w:rsidRDefault="00C82A49" w:rsidP="00214E3F">
                          <w:pPr>
                            <w:spacing w:after="0"/>
                            <w:textDirection w:val="btLr"/>
                          </w:pPr>
                        </w:p>
                      </w:txbxContent>
                    </v:textbox>
                  </v:rect>
                  <v:shape id="Freeform 65" o:spid="_x0000_s1029"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62A1B72A" w14:textId="77777777" w:rsidR="00C82A49" w:rsidRDefault="00C82A49" w:rsidP="00214E3F">
                          <w:pPr>
                            <w:spacing w:after="0"/>
                            <w:textDirection w:val="btLr"/>
                          </w:pPr>
                        </w:p>
                      </w:txbxContent>
                    </v:textbox>
                  </v:shape>
                  <v:shape id="Freeform 85" o:spid="_x0000_s1030"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2B621989" w14:textId="77777777" w:rsidR="00C82A49" w:rsidRDefault="00C82A49" w:rsidP="00214E3F">
                          <w:pPr>
                            <w:spacing w:after="0"/>
                            <w:textDirection w:val="btLr"/>
                          </w:pPr>
                        </w:p>
                      </w:txbxContent>
                    </v:textbox>
                  </v:shape>
                  <v:shape id="Freeform 86" o:spid="_x0000_s1031"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09178A8B" w14:textId="77777777" w:rsidR="00C82A49" w:rsidRDefault="00C82A49" w:rsidP="00214E3F">
                          <w:pPr>
                            <w:spacing w:after="0"/>
                            <w:textDirection w:val="btLr"/>
                          </w:pPr>
                        </w:p>
                      </w:txbxContent>
                    </v:textbox>
                  </v:shape>
                  <v:shape id="Freeform 87" o:spid="_x0000_s1032"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6CAA7166" w14:textId="77777777" w:rsidR="00C82A49" w:rsidRDefault="00C82A49" w:rsidP="00214E3F">
                          <w:pPr>
                            <w:spacing w:after="0"/>
                            <w:textDirection w:val="btLr"/>
                          </w:pPr>
                        </w:p>
                      </w:txbxContent>
                    </v:textbox>
                  </v:shape>
                  <v:shape id="Freeform 88" o:spid="_x0000_s1033"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1D1CB79B" w14:textId="77777777" w:rsidR="00C82A49" w:rsidRDefault="00C82A49" w:rsidP="00214E3F">
                          <w:pPr>
                            <w:spacing w:after="0"/>
                            <w:textDirection w:val="btLr"/>
                          </w:pPr>
                        </w:p>
                      </w:txbxContent>
                    </v:textbox>
                  </v:shape>
                  <v:shape id="Freeform 89" o:spid="_x0000_s1034"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664E7EB2" w14:textId="77777777" w:rsidR="00C82A49" w:rsidRDefault="00C82A49" w:rsidP="00214E3F">
                          <w:pPr>
                            <w:spacing w:after="0"/>
                            <w:textDirection w:val="btLr"/>
                          </w:pPr>
                        </w:p>
                      </w:txbxContent>
                    </v:textbox>
                  </v:shape>
                  <v:shape id="Freeform 90" o:spid="_x0000_s1035"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21512828" w14:textId="77777777" w:rsidR="00C82A49" w:rsidRDefault="00C82A49" w:rsidP="00214E3F">
                          <w:pPr>
                            <w:spacing w:after="0"/>
                            <w:textDirection w:val="btLr"/>
                          </w:pPr>
                        </w:p>
                      </w:txbxContent>
                    </v:textbox>
                  </v:shape>
                  <v:shape id="Freeform 91" o:spid="_x0000_s1036"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22F72B3A" w14:textId="77777777" w:rsidR="00C82A49" w:rsidRDefault="00C82A49" w:rsidP="00214E3F">
                          <w:pPr>
                            <w:spacing w:after="0"/>
                            <w:textDirection w:val="btLr"/>
                          </w:pPr>
                        </w:p>
                      </w:txbxContent>
                    </v:textbox>
                  </v:shape>
                  <v:shape id="Freeform 92" o:spid="_x0000_s1037"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268875C0" w14:textId="77777777" w:rsidR="00C82A49" w:rsidRDefault="00C82A49" w:rsidP="00214E3F">
                          <w:pPr>
                            <w:spacing w:after="0"/>
                            <w:textDirection w:val="btLr"/>
                          </w:pPr>
                        </w:p>
                      </w:txbxContent>
                    </v:textbox>
                  </v:shape>
                  <v:shape id="Freeform 93" o:spid="_x0000_s1038"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7127951C" w14:textId="77777777" w:rsidR="00C82A49" w:rsidRDefault="00C82A49" w:rsidP="00214E3F">
                          <w:pPr>
                            <w:spacing w:after="0"/>
                            <w:textDirection w:val="btLr"/>
                          </w:pPr>
                        </w:p>
                      </w:txbxContent>
                    </v:textbox>
                  </v:shape>
                  <v:shape id="Freeform 94" o:spid="_x0000_s1039"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3AA49292" w14:textId="77777777" w:rsidR="00C82A49" w:rsidRDefault="00C82A49" w:rsidP="00214E3F">
                          <w:pPr>
                            <w:spacing w:after="0"/>
                            <w:textDirection w:val="btLr"/>
                          </w:pPr>
                        </w:p>
                      </w:txbxContent>
                    </v:textbox>
                  </v:shape>
                  <v:shape id="Freeform 95" o:spid="_x0000_s1040"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5663490" w14:textId="77777777" w:rsidR="00C82A49" w:rsidRDefault="00C82A49" w:rsidP="00214E3F">
                          <w:pPr>
                            <w:spacing w:after="0"/>
                            <w:textDirection w:val="btLr"/>
                          </w:pPr>
                        </w:p>
                      </w:txbxContent>
                    </v:textbox>
                  </v:shape>
                  <v:shape id="Freeform 96" o:spid="_x0000_s1041"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1C0AC7B4" w14:textId="77777777" w:rsidR="00C82A49" w:rsidRDefault="00C82A49" w:rsidP="00214E3F">
                          <w:pPr>
                            <w:spacing w:after="0"/>
                            <w:textDirection w:val="btLr"/>
                          </w:pPr>
                        </w:p>
                      </w:txbxContent>
                    </v:textbox>
                  </v:shape>
                  <v:shape id="Freeform 97" o:spid="_x0000_s1042"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4EDFAD0D" w14:textId="77777777" w:rsidR="00C82A49" w:rsidRDefault="00C82A49" w:rsidP="00214E3F">
                          <w:pPr>
                            <w:spacing w:after="0"/>
                            <w:textDirection w:val="btLr"/>
                          </w:pPr>
                        </w:p>
                      </w:txbxContent>
                    </v:textbox>
                  </v:shape>
                  <v:shape id="Freeform 98" o:spid="_x0000_s1043"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7AED9A1" w14:textId="77777777" w:rsidR="00C82A49" w:rsidRDefault="00C82A49" w:rsidP="00214E3F">
                          <w:pPr>
                            <w:spacing w:after="0"/>
                            <w:textDirection w:val="btLr"/>
                          </w:pPr>
                        </w:p>
                      </w:txbxContent>
                    </v:textbox>
                  </v:shape>
                  <v:shape id="Freeform 99" o:spid="_x0000_s1044"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37DCF550" w14:textId="77777777" w:rsidR="00C82A49" w:rsidRDefault="00C82A49" w:rsidP="00214E3F">
                          <w:pPr>
                            <w:spacing w:after="0"/>
                            <w:textDirection w:val="btLr"/>
                          </w:pPr>
                        </w:p>
                      </w:txbxContent>
                    </v:textbox>
                  </v:shape>
                  <v:shape id="Freeform 100" o:spid="_x0000_s1045"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698A9F48" w14:textId="77777777" w:rsidR="00C82A49" w:rsidRDefault="00C82A49" w:rsidP="00214E3F">
                          <w:pPr>
                            <w:spacing w:after="0"/>
                            <w:textDirection w:val="btLr"/>
                          </w:pPr>
                        </w:p>
                      </w:txbxContent>
                    </v:textbox>
                  </v:shape>
                  <v:shape id="Freeform 101" o:spid="_x0000_s1046"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4C37CAAB" w14:textId="77777777" w:rsidR="00C82A49" w:rsidRDefault="00C82A49" w:rsidP="00214E3F">
                          <w:pPr>
                            <w:spacing w:after="0"/>
                            <w:textDirection w:val="btLr"/>
                          </w:pPr>
                        </w:p>
                      </w:txbxContent>
                    </v:textbox>
                  </v:shape>
                  <v:shape id="Freeform 102" o:spid="_x0000_s1047"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6DE8A8D4" w14:textId="77777777" w:rsidR="00C82A49" w:rsidRDefault="00C82A49" w:rsidP="00214E3F">
                          <w:pPr>
                            <w:spacing w:after="0"/>
                            <w:textDirection w:val="btLr"/>
                          </w:pPr>
                        </w:p>
                      </w:txbxContent>
                    </v:textbox>
                  </v:shape>
                  <v:shape id="Freeform 103" o:spid="_x0000_s1048"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kvwAAAANwAAAAPAAAAZHJzL2Rvd25yZXYueG1sRE9Ni8Iw&#10;EL0v+B/CCN7WVMV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rh95L8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03AD18BD" w14:textId="77777777" w:rsidR="00C82A49" w:rsidRDefault="00C82A49" w:rsidP="00214E3F">
                          <w:pPr>
                            <w:spacing w:after="0"/>
                            <w:textDirection w:val="btLr"/>
                          </w:pPr>
                        </w:p>
                      </w:txbxContent>
                    </v:textbox>
                  </v:shape>
                  <v:shape id="Freeform 104" o:spid="_x0000_s1049"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FbwAAAANwAAAAPAAAAZHJzL2Rvd25yZXYueG1sRE9Ni8Iw&#10;EL0v+B/CCN7WVNF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IfbhW8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41B864C" w14:textId="77777777" w:rsidR="00C82A49" w:rsidRDefault="00C82A49" w:rsidP="00214E3F">
                          <w:pPr>
                            <w:spacing w:after="0"/>
                            <w:textDirection w:val="btLr"/>
                          </w:pPr>
                        </w:p>
                      </w:txbxContent>
                    </v:textbox>
                  </v:shape>
                  <v:shape id="Freeform 105" o:spid="_x0000_s1050"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2CECC158" w14:textId="77777777" w:rsidR="00C82A49" w:rsidRDefault="00C82A49" w:rsidP="00214E3F">
                          <w:pPr>
                            <w:spacing w:after="0"/>
                            <w:textDirection w:val="btLr"/>
                          </w:pPr>
                        </w:p>
                      </w:txbxContent>
                    </v:textbox>
                  </v:shape>
                  <v:shape id="Freeform 106" o:spid="_x0000_s1051"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5FE789EA" w14:textId="77777777" w:rsidR="00C82A49" w:rsidRDefault="00C82A49" w:rsidP="00214E3F">
                          <w:pPr>
                            <w:spacing w:after="0"/>
                            <w:textDirection w:val="btLr"/>
                          </w:pPr>
                        </w:p>
                      </w:txbxContent>
                    </v:textbox>
                  </v:shape>
                  <v:shape id="Freeform 107" o:spid="_x0000_s1052"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0D467DBD" w14:textId="77777777" w:rsidR="00C82A49" w:rsidRDefault="00C82A49" w:rsidP="00214E3F">
                          <w:pPr>
                            <w:spacing w:after="0"/>
                            <w:textDirection w:val="btLr"/>
                          </w:pPr>
                        </w:p>
                      </w:txbxContent>
                    </v:textbox>
                  </v:shape>
                  <v:shape id="Freeform 108" o:spid="_x0000_s1053"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4AB7B54A" w14:textId="77777777" w:rsidR="00C82A49" w:rsidRDefault="00C82A49" w:rsidP="00214E3F">
                          <w:pPr>
                            <w:spacing w:after="0"/>
                            <w:textDirection w:val="btLr"/>
                          </w:pPr>
                        </w:p>
                      </w:txbxContent>
                    </v:textbox>
                  </v:shape>
                  <v:shape id="Freeform 109" o:spid="_x0000_s1054"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7F3E562" w14:textId="77777777" w:rsidR="00C82A49" w:rsidRDefault="00C82A49" w:rsidP="00214E3F">
                          <w:pPr>
                            <w:spacing w:after="0"/>
                            <w:textDirection w:val="btLr"/>
                          </w:pPr>
                        </w:p>
                      </w:txbxContent>
                    </v:textbox>
                  </v:shape>
                  <v:shape id="Freeform 110" o:spid="_x0000_s1055"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079F0936" w14:textId="77777777" w:rsidR="00C82A49" w:rsidRDefault="00C82A49" w:rsidP="00214E3F">
                          <w:pPr>
                            <w:spacing w:after="0"/>
                            <w:textDirection w:val="btLr"/>
                          </w:pPr>
                        </w:p>
                      </w:txbxContent>
                    </v:textbox>
                  </v:shape>
                  <v:shape id="Freeform 111" o:spid="_x0000_s1056"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272BB8E6" w14:textId="77777777" w:rsidR="00C82A49" w:rsidRDefault="00C82A49" w:rsidP="00214E3F">
                          <w:pPr>
                            <w:spacing w:after="0"/>
                            <w:textDirection w:val="btLr"/>
                          </w:pPr>
                        </w:p>
                      </w:txbxContent>
                    </v:textbox>
                  </v:shape>
                  <v:shape id="Freeform 112" o:spid="_x0000_s1057"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4CB55075" w14:textId="77777777" w:rsidR="00C82A49" w:rsidRDefault="00C82A49" w:rsidP="00214E3F">
                          <w:pPr>
                            <w:spacing w:after="0"/>
                            <w:textDirection w:val="btLr"/>
                          </w:pPr>
                        </w:p>
                      </w:txbxContent>
                    </v:textbox>
                  </v:shape>
                  <v:shape id="Freeform 113" o:spid="_x0000_s1058"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HwgAAANwAAAAPAAAAZHJzL2Rvd25yZXYueG1sRE89a8Mw&#10;EN0L+Q/iAtka2Sm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AQSlvHwgAAANwAAAAPAAAA&#10;AAAAAAAAAAAAAAcCAABkcnMvZG93bnJldi54bWxQSwUGAAAAAAMAAwC3AAAA9g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CAB7C32" w14:textId="77777777" w:rsidR="00C82A49" w:rsidRDefault="00C82A49" w:rsidP="00214E3F">
                          <w:pPr>
                            <w:spacing w:after="0"/>
                            <w:textDirection w:val="btLr"/>
                          </w:pPr>
                        </w:p>
                      </w:txbxContent>
                    </v:textbox>
                  </v:shape>
                  <v:shape id="Freeform 114" o:spid="_x0000_s1059"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OzwgAAANwAAAAPAAAAZHJzL2Rvd25yZXYueG1sRE89a8Mw&#10;EN0L+Q/iAtka2aG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Cfo8OzwgAAANwAAAAPAAAA&#10;AAAAAAAAAAAAAAcCAABkcnMvZG93bnJldi54bWxQSwUGAAAAAAMAAwC3AAAA9gI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6301D5E" w14:textId="77777777" w:rsidR="00C82A49" w:rsidRDefault="00C82A49" w:rsidP="00214E3F">
                          <w:pPr>
                            <w:spacing w:after="0"/>
                            <w:textDirection w:val="btLr"/>
                          </w:pPr>
                        </w:p>
                      </w:txbxContent>
                    </v:textbox>
                  </v:shape>
                  <v:shape id="Freeform 115" o:spid="_x0000_s1060"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2418FC73" w14:textId="77777777" w:rsidR="00C82A49" w:rsidRDefault="00C82A49" w:rsidP="00214E3F">
                          <w:pPr>
                            <w:spacing w:after="0"/>
                            <w:textDirection w:val="btLr"/>
                          </w:pPr>
                        </w:p>
                      </w:txbxContent>
                    </v:textbox>
                  </v:shape>
                  <v:shape id="Freeform 116" o:spid="_x0000_s1061"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397E0036" w14:textId="77777777" w:rsidR="00C82A49" w:rsidRDefault="00C82A49" w:rsidP="00214E3F">
                          <w:pPr>
                            <w:spacing w:after="0"/>
                            <w:textDirection w:val="btLr"/>
                          </w:pPr>
                        </w:p>
                      </w:txbxContent>
                    </v:textbox>
                  </v:shape>
                  <v:shape id="Freeform 117" o:spid="_x0000_s1062"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34268CF1" w14:textId="77777777" w:rsidR="00C82A49" w:rsidRDefault="00C82A49" w:rsidP="00214E3F">
                          <w:pPr>
                            <w:spacing w:after="0"/>
                            <w:textDirection w:val="btLr"/>
                          </w:pPr>
                        </w:p>
                      </w:txbxContent>
                    </v:textbox>
                  </v:shape>
                  <v:shape id="Freeform 118" o:spid="_x0000_s1063"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187ADFAE" w14:textId="77777777" w:rsidR="00C82A49" w:rsidRDefault="00C82A49" w:rsidP="00214E3F">
                          <w:pPr>
                            <w:spacing w:after="0"/>
                            <w:textDirection w:val="btLr"/>
                          </w:pPr>
                        </w:p>
                      </w:txbxContent>
                    </v:textbox>
                  </v:shape>
                  <v:shape id="Freeform 119" o:spid="_x0000_s1064"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0C4119A5" w14:textId="77777777" w:rsidR="00C82A49" w:rsidRDefault="00C82A49" w:rsidP="00214E3F">
                          <w:pPr>
                            <w:spacing w:after="0"/>
                            <w:textDirection w:val="btLr"/>
                          </w:pPr>
                        </w:p>
                      </w:txbxContent>
                    </v:textbox>
                  </v:shape>
                  <v:shape id="Freeform 120" o:spid="_x0000_s1065"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s4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krw5RmZQBd3AAAA//8DAFBLAQItABQABgAIAAAAIQDb4fbL7gAAAIUBAAATAAAAAAAAAAAA&#10;AAAAAAAAAABbQ29udGVudF9UeXBlc10ueG1sUEsBAi0AFAAGAAgAAAAhAFr0LFu/AAAAFQEAAAsA&#10;AAAAAAAAAAAAAAAAHwEAAF9yZWxzLy5yZWxzUEsBAi0AFAAGAAgAAAAhABV4uzj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5B07D975" w14:textId="77777777" w:rsidR="00C82A49" w:rsidRDefault="00C82A49" w:rsidP="00214E3F">
                          <w:pPr>
                            <w:spacing w:after="0"/>
                            <w:textDirection w:val="btLr"/>
                          </w:pPr>
                        </w:p>
                      </w:txbxContent>
                    </v:textbox>
                  </v:shape>
                  <v:shape id="Freeform 121" o:spid="_x0000_s1066"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237577FD" w14:textId="77777777" w:rsidR="00C82A49" w:rsidRDefault="00C82A49" w:rsidP="00214E3F">
                          <w:pPr>
                            <w:spacing w:after="0"/>
                            <w:textDirection w:val="btLr"/>
                          </w:pPr>
                        </w:p>
                      </w:txbxContent>
                    </v:textbox>
                  </v:shape>
                  <v:shape id="Freeform 122" o:spid="_x0000_s1067"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5994579E" w14:textId="77777777" w:rsidR="00C82A49" w:rsidRDefault="00C82A49" w:rsidP="00214E3F">
                          <w:pPr>
                            <w:spacing w:after="0"/>
                            <w:textDirection w:val="btLr"/>
                          </w:pPr>
                        </w:p>
                      </w:txbxContent>
                    </v:textbox>
                  </v:shape>
                  <v:shape id="Freeform 123" o:spid="_x0000_s1068"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27FB3A1B" w14:textId="77777777" w:rsidR="00C82A49" w:rsidRDefault="00C82A49" w:rsidP="00214E3F">
                          <w:pPr>
                            <w:spacing w:after="0"/>
                            <w:textDirection w:val="btLr"/>
                          </w:pPr>
                        </w:p>
                      </w:txbxContent>
                    </v:textbox>
                  </v:shape>
                  <v:shape id="Freeform 124" o:spid="_x0000_s1069"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YwwAAANwAAAAPAAAAZHJzL2Rvd25yZXYueG1sRE9Na8JA&#10;EL0X/A/LCL3VjS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j/hQWM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160330DC" w14:textId="77777777" w:rsidR="00C82A49" w:rsidRDefault="00C82A49" w:rsidP="00214E3F">
                          <w:pPr>
                            <w:spacing w:after="0"/>
                            <w:textDirection w:val="btLr"/>
                          </w:pPr>
                        </w:p>
                      </w:txbxContent>
                    </v:textbox>
                  </v:shape>
                  <v:shape id="Freeform 125" o:spid="_x0000_s1070"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XDwwAAANwAAAAPAAAAZHJzL2Rvd25yZXYueG1sRE9Na8JA&#10;EL0X/A/LCL3VjY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4LT1w8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363C5BC3" w14:textId="77777777" w:rsidR="00C82A49" w:rsidRDefault="00C82A49" w:rsidP="00214E3F">
                          <w:pPr>
                            <w:spacing w:after="0"/>
                            <w:textDirection w:val="btLr"/>
                          </w:pPr>
                        </w:p>
                      </w:txbxContent>
                    </v:textbox>
                  </v:shape>
                  <v:shape id="Freeform 126" o:spid="_x0000_s1071"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E274A7E" w14:textId="77777777" w:rsidR="00C82A49" w:rsidRDefault="00C82A49" w:rsidP="00214E3F">
                          <w:pPr>
                            <w:spacing w:after="0"/>
                            <w:textDirection w:val="btLr"/>
                          </w:pPr>
                        </w:p>
                      </w:txbxContent>
                    </v:textbox>
                  </v:shape>
                  <v:shape id="Freeform 127" o:spid="_x0000_s1072"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2E4A7455" w14:textId="77777777" w:rsidR="00C82A49" w:rsidRDefault="00C82A49" w:rsidP="00214E3F">
                          <w:pPr>
                            <w:spacing w:after="0"/>
                            <w:textDirection w:val="btLr"/>
                          </w:pPr>
                        </w:p>
                      </w:txbxContent>
                    </v:textbox>
                  </v:shape>
                </v:group>
                <w10:wrap type="square"/>
              </v:group>
            </w:pict>
          </mc:Fallback>
        </mc:AlternateContent>
      </w:r>
      <w:r w:rsidRPr="00E76D9F">
        <w:rPr>
          <w:lang w:val="fr-FR"/>
        </w:rPr>
        <w:br w:type="page"/>
      </w:r>
    </w:p>
    <w:p w14:paraId="22F3176B"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lastRenderedPageBreak/>
        <w:t xml:space="preserve">Copyright </w:t>
      </w:r>
    </w:p>
    <w:p w14:paraId="62D62AE7" w14:textId="26939E20"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Commonwealth Scientific and Industrial Research Organisation 20</w:t>
      </w:r>
      <w:r w:rsidR="009C363B">
        <w:rPr>
          <w:sz w:val="24"/>
          <w:szCs w:val="24"/>
        </w:rPr>
        <w:t>20</w:t>
      </w:r>
      <w:r>
        <w:rPr>
          <w:sz w:val="24"/>
          <w:szCs w:val="24"/>
        </w:rPr>
        <w:t>. To the extent permitted by law, all rights are reserved and no part of this publication covered by copyright may be reproduced or copied in any form or by any means except with the written permission of CSIRO.</w:t>
      </w:r>
    </w:p>
    <w:p w14:paraId="4D38C140"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t>Important disclaimer</w:t>
      </w:r>
    </w:p>
    <w:p w14:paraId="155A8C38" w14:textId="77777777" w:rsidR="00214E3F" w:rsidRDefault="00214E3F" w:rsidP="00B80424">
      <w:pPr>
        <w:pBdr>
          <w:top w:val="nil"/>
          <w:left w:val="nil"/>
          <w:bottom w:val="nil"/>
          <w:right w:val="nil"/>
          <w:between w:val="nil"/>
        </w:pBdr>
        <w:spacing w:before="120" w:line="264" w:lineRule="auto"/>
        <w:jc w:val="both"/>
        <w:rPr>
          <w:sz w:val="24"/>
          <w:szCs w:val="24"/>
        </w:rPr>
      </w:pPr>
      <w:r>
        <w:rPr>
          <w:sz w:val="24"/>
          <w:szCs w:val="24"/>
        </w:rP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DC1FD43" w14:textId="75C6508D"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xml:space="preserve"> </w:t>
      </w:r>
    </w:p>
    <w:p w14:paraId="261DC0AB" w14:textId="77777777" w:rsidR="00A943B2" w:rsidRDefault="00A943B2" w:rsidP="00787338">
      <w:r>
        <w:br w:type="page"/>
      </w:r>
    </w:p>
    <w:p w14:paraId="5E7524FB" w14:textId="77777777" w:rsidR="00A943B2" w:rsidRDefault="00A943B2">
      <w:pPr>
        <w:spacing w:after="200"/>
        <w:sectPr w:rsidR="00A943B2" w:rsidSect="00444311">
          <w:headerReference w:type="even" r:id="rId12"/>
          <w:headerReference w:type="default" r:id="rId13"/>
          <w:footerReference w:type="even" r:id="rId14"/>
          <w:footerReference w:type="default" r:id="rId15"/>
          <w:headerReference w:type="first" r:id="rId16"/>
          <w:type w:val="continuous"/>
          <w:pgSz w:w="11906" w:h="16838" w:code="9"/>
          <w:pgMar w:top="1106" w:right="1134" w:bottom="1134" w:left="1134" w:header="510" w:footer="624" w:gutter="0"/>
          <w:pgNumType w:fmt="lowerRoman" w:start="1"/>
          <w:cols w:space="284"/>
          <w:titlePg/>
          <w:docGrid w:linePitch="360"/>
        </w:sectPr>
      </w:pPr>
    </w:p>
    <w:p w14:paraId="4F188840" w14:textId="77777777" w:rsidR="00A943B2" w:rsidRPr="00C01885" w:rsidRDefault="004B6704" w:rsidP="007E7B83">
      <w:pPr>
        <w:pStyle w:val="CoverSubtitle"/>
        <w:rPr>
          <w:b/>
          <w:color w:val="000000" w:themeColor="text1"/>
          <w:sz w:val="44"/>
          <w:szCs w:val="44"/>
        </w:rPr>
      </w:pPr>
      <w:r w:rsidRPr="00C01885">
        <w:rPr>
          <w:b/>
          <w:color w:val="000000" w:themeColor="text1"/>
          <w:sz w:val="44"/>
          <w:szCs w:val="44"/>
        </w:rPr>
        <w:lastRenderedPageBreak/>
        <w:t>Table of Contents</w:t>
      </w:r>
    </w:p>
    <w:p w14:paraId="7B2FDBA2" w14:textId="77777777" w:rsidR="00704BFF" w:rsidRPr="000A6E55" w:rsidRDefault="00704BFF" w:rsidP="004B6704">
      <w:pPr>
        <w:rPr>
          <w:rFonts w:ascii="Arial" w:hAnsi="Arial" w:cs="Arial"/>
          <w:b/>
          <w:bCs/>
          <w:color w:val="58B3E5"/>
          <w:kern w:val="32"/>
          <w:sz w:val="28"/>
          <w:szCs w:val="28"/>
        </w:rPr>
      </w:pPr>
    </w:p>
    <w:p w14:paraId="519E7D77" w14:textId="67EBF390" w:rsidR="00D3664A" w:rsidRDefault="00CE4FBE">
      <w:pPr>
        <w:pStyle w:val="TOC1"/>
        <w:tabs>
          <w:tab w:val="left" w:pos="440"/>
          <w:tab w:val="right" w:leader="dot" w:pos="9628"/>
        </w:tabs>
        <w:rPr>
          <w:ins w:id="1" w:author="Leorey" w:date="2021-11-07T15:42:00Z"/>
          <w:rFonts w:eastAsiaTheme="minorEastAsia" w:cstheme="minorBidi"/>
          <w:b w:val="0"/>
          <w:bCs w:val="0"/>
          <w:caps w:val="0"/>
          <w:noProof/>
          <w:color w:val="auto"/>
          <w:sz w:val="22"/>
          <w:szCs w:val="22"/>
        </w:rPr>
      </w:pPr>
      <w:r w:rsidRPr="00CE4FBE">
        <w:rPr>
          <w:rFonts w:cs="Arial"/>
          <w:noProof/>
          <w:color w:val="000000" w:themeColor="text1"/>
          <w:kern w:val="32"/>
          <w:sz w:val="28"/>
          <w:szCs w:val="28"/>
        </w:rPr>
        <w:fldChar w:fldCharType="begin"/>
      </w:r>
      <w:r w:rsidRPr="00CE4FBE">
        <w:rPr>
          <w:rFonts w:cs="Arial"/>
          <w:noProof/>
          <w:color w:val="000000" w:themeColor="text1"/>
          <w:kern w:val="32"/>
          <w:sz w:val="28"/>
          <w:szCs w:val="28"/>
        </w:rPr>
        <w:instrText xml:space="preserve"> TOC \o "1-3" \h \z \u </w:instrText>
      </w:r>
      <w:r w:rsidRPr="00CE4FBE">
        <w:rPr>
          <w:rFonts w:cs="Arial"/>
          <w:noProof/>
          <w:color w:val="000000" w:themeColor="text1"/>
          <w:kern w:val="32"/>
          <w:sz w:val="28"/>
          <w:szCs w:val="28"/>
        </w:rPr>
        <w:fldChar w:fldCharType="separate"/>
      </w:r>
      <w:ins w:id="2" w:author="Leorey" w:date="2021-11-07T15:42:00Z">
        <w:r w:rsidR="00D3664A" w:rsidRPr="005C0B6C">
          <w:rPr>
            <w:rStyle w:val="Hyperlink"/>
            <w:noProof/>
          </w:rPr>
          <w:fldChar w:fldCharType="begin"/>
        </w:r>
        <w:r w:rsidR="00D3664A" w:rsidRPr="005C0B6C">
          <w:rPr>
            <w:rStyle w:val="Hyperlink"/>
            <w:noProof/>
          </w:rPr>
          <w:instrText xml:space="preserve"> </w:instrText>
        </w:r>
        <w:r w:rsidR="00D3664A">
          <w:rPr>
            <w:noProof/>
          </w:rPr>
          <w:instrText>HYPERLINK \l "_Toc87192190"</w:instrText>
        </w:r>
        <w:r w:rsidR="00D3664A" w:rsidRPr="005C0B6C">
          <w:rPr>
            <w:rStyle w:val="Hyperlink"/>
            <w:noProof/>
          </w:rPr>
          <w:instrText xml:space="preserve"> </w:instrText>
        </w:r>
        <w:r w:rsidR="00D3664A" w:rsidRPr="005C0B6C">
          <w:rPr>
            <w:rStyle w:val="Hyperlink"/>
            <w:noProof/>
          </w:rPr>
        </w:r>
        <w:r w:rsidR="00D3664A" w:rsidRPr="005C0B6C">
          <w:rPr>
            <w:rStyle w:val="Hyperlink"/>
            <w:noProof/>
          </w:rPr>
          <w:fldChar w:fldCharType="separate"/>
        </w:r>
        <w:r w:rsidR="00D3664A" w:rsidRPr="005C0B6C">
          <w:rPr>
            <w:rStyle w:val="Hyperlink"/>
            <w:noProof/>
          </w:rPr>
          <w:t>1</w:t>
        </w:r>
        <w:r w:rsidR="00D3664A">
          <w:rPr>
            <w:rFonts w:eastAsiaTheme="minorEastAsia" w:cstheme="minorBidi"/>
            <w:b w:val="0"/>
            <w:bCs w:val="0"/>
            <w:caps w:val="0"/>
            <w:noProof/>
            <w:color w:val="auto"/>
            <w:sz w:val="22"/>
            <w:szCs w:val="22"/>
          </w:rPr>
          <w:tab/>
        </w:r>
        <w:r w:rsidR="00D3664A" w:rsidRPr="005C0B6C">
          <w:rPr>
            <w:rStyle w:val="Hyperlink"/>
            <w:noProof/>
          </w:rPr>
          <w:t>Introduction</w:t>
        </w:r>
        <w:r w:rsidR="00D3664A">
          <w:rPr>
            <w:noProof/>
            <w:webHidden/>
          </w:rPr>
          <w:tab/>
        </w:r>
        <w:r w:rsidR="00D3664A">
          <w:rPr>
            <w:noProof/>
            <w:webHidden/>
          </w:rPr>
          <w:fldChar w:fldCharType="begin"/>
        </w:r>
        <w:r w:rsidR="00D3664A">
          <w:rPr>
            <w:noProof/>
            <w:webHidden/>
          </w:rPr>
          <w:instrText xml:space="preserve"> PAGEREF _Toc87192190 \h </w:instrText>
        </w:r>
        <w:r w:rsidR="00D3664A">
          <w:rPr>
            <w:noProof/>
            <w:webHidden/>
          </w:rPr>
        </w:r>
      </w:ins>
      <w:r w:rsidR="00D3664A">
        <w:rPr>
          <w:noProof/>
          <w:webHidden/>
        </w:rPr>
        <w:fldChar w:fldCharType="separate"/>
      </w:r>
      <w:ins w:id="3" w:author="Leorey" w:date="2021-11-07T15:42:00Z">
        <w:r w:rsidR="00D3664A">
          <w:rPr>
            <w:noProof/>
            <w:webHidden/>
          </w:rPr>
          <w:t>4</w:t>
        </w:r>
        <w:r w:rsidR="00D3664A">
          <w:rPr>
            <w:noProof/>
            <w:webHidden/>
          </w:rPr>
          <w:fldChar w:fldCharType="end"/>
        </w:r>
        <w:r w:rsidR="00D3664A" w:rsidRPr="005C0B6C">
          <w:rPr>
            <w:rStyle w:val="Hyperlink"/>
            <w:noProof/>
          </w:rPr>
          <w:fldChar w:fldCharType="end"/>
        </w:r>
      </w:ins>
    </w:p>
    <w:p w14:paraId="48402269" w14:textId="0C82473D" w:rsidR="00D3664A" w:rsidRDefault="00D3664A">
      <w:pPr>
        <w:pStyle w:val="TOC2"/>
        <w:tabs>
          <w:tab w:val="left" w:pos="880"/>
          <w:tab w:val="right" w:leader="dot" w:pos="9628"/>
        </w:tabs>
        <w:rPr>
          <w:ins w:id="4" w:author="Leorey" w:date="2021-11-07T15:42:00Z"/>
          <w:rFonts w:eastAsiaTheme="minorEastAsia" w:cstheme="minorBidi"/>
          <w:smallCaps w:val="0"/>
          <w:noProof/>
          <w:color w:val="auto"/>
          <w:sz w:val="22"/>
          <w:szCs w:val="22"/>
        </w:rPr>
      </w:pPr>
      <w:ins w:id="5"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"_Toc87192191"</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1.1</w:t>
        </w:r>
        <w:r>
          <w:rPr>
            <w:rFonts w:eastAsiaTheme="minorEastAsia" w:cstheme="minorBidi"/>
            <w:smallCaps w:val="0"/>
            <w:noProof/>
            <w:color w:val="auto"/>
            <w:sz w:val="22"/>
            <w:szCs w:val="22"/>
          </w:rPr>
          <w:tab/>
        </w:r>
        <w:r w:rsidRPr="005C0B6C">
          <w:rPr>
            <w:rStyle w:val="Hyperlink"/>
            <w:noProof/>
          </w:rPr>
          <w:t>Service Objectives</w:t>
        </w:r>
        <w:r>
          <w:rPr>
            <w:noProof/>
            <w:webHidden/>
          </w:rPr>
          <w:tab/>
        </w:r>
        <w:r>
          <w:rPr>
            <w:noProof/>
            <w:webHidden/>
          </w:rPr>
          <w:fldChar w:fldCharType="begin"/>
        </w:r>
        <w:r>
          <w:rPr>
            <w:noProof/>
            <w:webHidden/>
          </w:rPr>
          <w:instrText xml:space="preserve"> PAGEREF _Toc87192191 \h </w:instrText>
        </w:r>
        <w:r>
          <w:rPr>
            <w:noProof/>
            <w:webHidden/>
          </w:rPr>
        </w:r>
      </w:ins>
      <w:r>
        <w:rPr>
          <w:noProof/>
          <w:webHidden/>
        </w:rPr>
        <w:fldChar w:fldCharType="separate"/>
      </w:r>
      <w:ins w:id="6" w:author="Leorey" w:date="2021-11-07T15:42:00Z">
        <w:r>
          <w:rPr>
            <w:noProof/>
            <w:webHidden/>
          </w:rPr>
          <w:t>4</w:t>
        </w:r>
        <w:r>
          <w:rPr>
            <w:noProof/>
            <w:webHidden/>
          </w:rPr>
          <w:fldChar w:fldCharType="end"/>
        </w:r>
        <w:r w:rsidRPr="005C0B6C">
          <w:rPr>
            <w:rStyle w:val="Hyperlink"/>
            <w:noProof/>
          </w:rPr>
          <w:fldChar w:fldCharType="end"/>
        </w:r>
      </w:ins>
    </w:p>
    <w:p w14:paraId="5F74EA5D" w14:textId="3A8BF93C" w:rsidR="00D3664A" w:rsidRDefault="00D3664A">
      <w:pPr>
        <w:pStyle w:val="TOC2"/>
        <w:tabs>
          <w:tab w:val="left" w:pos="880"/>
          <w:tab w:val="right" w:leader="dot" w:pos="9628"/>
        </w:tabs>
        <w:rPr>
          <w:ins w:id="7" w:author="Leorey" w:date="2021-11-07T15:42:00Z"/>
          <w:rFonts w:eastAsiaTheme="minorEastAsia" w:cstheme="minorBidi"/>
          <w:smallCaps w:val="0"/>
          <w:noProof/>
          <w:color w:val="auto"/>
          <w:sz w:val="22"/>
          <w:szCs w:val="22"/>
        </w:rPr>
      </w:pPr>
      <w:ins w:id="8"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"_Toc87192192"</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1.2</w:t>
        </w:r>
        <w:r>
          <w:rPr>
            <w:rFonts w:eastAsiaTheme="minorEastAsia" w:cstheme="minorBidi"/>
            <w:smallCaps w:val="0"/>
            <w:noProof/>
            <w:color w:val="auto"/>
            <w:sz w:val="22"/>
            <w:szCs w:val="22"/>
          </w:rPr>
          <w:tab/>
        </w:r>
        <w:r w:rsidRPr="005C0B6C">
          <w:rPr>
            <w:rStyle w:val="Hyperlink"/>
            <w:noProof/>
          </w:rPr>
          <w:t>Application Structure</w:t>
        </w:r>
        <w:r>
          <w:rPr>
            <w:noProof/>
            <w:webHidden/>
          </w:rPr>
          <w:tab/>
        </w:r>
        <w:r>
          <w:rPr>
            <w:noProof/>
            <w:webHidden/>
          </w:rPr>
          <w:fldChar w:fldCharType="begin"/>
        </w:r>
        <w:r>
          <w:rPr>
            <w:noProof/>
            <w:webHidden/>
          </w:rPr>
          <w:instrText xml:space="preserve"> PAGEREF _Toc87192192 \h </w:instrText>
        </w:r>
        <w:r>
          <w:rPr>
            <w:noProof/>
            <w:webHidden/>
          </w:rPr>
        </w:r>
      </w:ins>
      <w:r>
        <w:rPr>
          <w:noProof/>
          <w:webHidden/>
        </w:rPr>
        <w:fldChar w:fldCharType="separate"/>
      </w:r>
      <w:ins w:id="9" w:author="Leorey" w:date="2021-11-07T15:42:00Z">
        <w:r>
          <w:rPr>
            <w:noProof/>
            <w:webHidden/>
          </w:rPr>
          <w:t>4</w:t>
        </w:r>
        <w:r>
          <w:rPr>
            <w:noProof/>
            <w:webHidden/>
          </w:rPr>
          <w:fldChar w:fldCharType="end"/>
        </w:r>
        <w:r w:rsidRPr="005C0B6C">
          <w:rPr>
            <w:rStyle w:val="Hyperlink"/>
            <w:noProof/>
          </w:rPr>
          <w:fldChar w:fldCharType="end"/>
        </w:r>
      </w:ins>
    </w:p>
    <w:p w14:paraId="234FD1EC" w14:textId="2E561265" w:rsidR="00D3664A" w:rsidRDefault="00D3664A">
      <w:pPr>
        <w:pStyle w:val="TOC2"/>
        <w:tabs>
          <w:tab w:val="left" w:pos="880"/>
          <w:tab w:val="right" w:leader="dot" w:pos="9628"/>
        </w:tabs>
        <w:rPr>
          <w:ins w:id="10" w:author="Leorey" w:date="2021-11-07T15:42:00Z"/>
          <w:rFonts w:eastAsiaTheme="minorEastAsia" w:cstheme="minorBidi"/>
          <w:smallCaps w:val="0"/>
          <w:noProof/>
          <w:color w:val="auto"/>
          <w:sz w:val="22"/>
          <w:szCs w:val="22"/>
        </w:rPr>
      </w:pPr>
      <w:ins w:id="11"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"_Toc87192193"</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1.3</w:t>
        </w:r>
        <w:r>
          <w:rPr>
            <w:rFonts w:eastAsiaTheme="minorEastAsia" w:cstheme="minorBidi"/>
            <w:smallCaps w:val="0"/>
            <w:noProof/>
            <w:color w:val="auto"/>
            <w:sz w:val="22"/>
            <w:szCs w:val="22"/>
          </w:rPr>
          <w:tab/>
        </w:r>
        <w:r w:rsidRPr="005C0B6C">
          <w:rPr>
            <w:rStyle w:val="Hyperlink"/>
            <w:noProof/>
          </w:rPr>
          <w:t>Simulation Overview</w:t>
        </w:r>
        <w:r>
          <w:rPr>
            <w:noProof/>
            <w:webHidden/>
          </w:rPr>
          <w:tab/>
        </w:r>
        <w:r>
          <w:rPr>
            <w:noProof/>
            <w:webHidden/>
          </w:rPr>
          <w:fldChar w:fldCharType="begin"/>
        </w:r>
        <w:r>
          <w:rPr>
            <w:noProof/>
            <w:webHidden/>
          </w:rPr>
          <w:instrText xml:space="preserve"> PAGEREF _Toc87192193 \h </w:instrText>
        </w:r>
        <w:r>
          <w:rPr>
            <w:noProof/>
            <w:webHidden/>
          </w:rPr>
        </w:r>
      </w:ins>
      <w:r>
        <w:rPr>
          <w:noProof/>
          <w:webHidden/>
        </w:rPr>
        <w:fldChar w:fldCharType="separate"/>
      </w:r>
      <w:ins w:id="12" w:author="Leorey" w:date="2021-11-07T15:42:00Z">
        <w:r>
          <w:rPr>
            <w:noProof/>
            <w:webHidden/>
          </w:rPr>
          <w:t>4</w:t>
        </w:r>
        <w:r>
          <w:rPr>
            <w:noProof/>
            <w:webHidden/>
          </w:rPr>
          <w:fldChar w:fldCharType="end"/>
        </w:r>
        <w:r w:rsidRPr="005C0B6C">
          <w:rPr>
            <w:rStyle w:val="Hyperlink"/>
            <w:noProof/>
          </w:rPr>
          <w:fldChar w:fldCharType="end"/>
        </w:r>
      </w:ins>
    </w:p>
    <w:p w14:paraId="4834FFEF" w14:textId="7E6435BC" w:rsidR="00D3664A" w:rsidRDefault="00D3664A">
      <w:pPr>
        <w:pStyle w:val="TOC3"/>
        <w:tabs>
          <w:tab w:val="left" w:pos="1100"/>
          <w:tab w:val="right" w:leader="dot" w:pos="9628"/>
        </w:tabs>
        <w:rPr>
          <w:ins w:id="13" w:author="Leorey" w:date="2021-11-07T15:42:00Z"/>
          <w:rFonts w:eastAsiaTheme="minorEastAsia" w:cstheme="minorBidi"/>
          <w:i w:val="0"/>
          <w:iCs w:val="0"/>
          <w:noProof/>
          <w:color w:val="auto"/>
          <w:sz w:val="22"/>
          <w:szCs w:val="22"/>
        </w:rPr>
      </w:pPr>
      <w:ins w:id="14"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"_Toc87192194"</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highlight w:val="yellow"/>
          </w:rPr>
          <w:t>1.3.1</w:t>
        </w:r>
        <w:r>
          <w:rPr>
            <w:rFonts w:eastAsiaTheme="minorEastAsia" w:cstheme="minorBidi"/>
            <w:i w:val="0"/>
            <w:iCs w:val="0"/>
            <w:noProof/>
            <w:color w:val="auto"/>
            <w:sz w:val="22"/>
            <w:szCs w:val="22"/>
          </w:rPr>
          <w:tab/>
        </w:r>
        <w:r w:rsidRPr="005C0B6C">
          <w:rPr>
            <w:rStyle w:val="Hyperlink"/>
            <w:noProof/>
            <w:highlight w:val="yellow"/>
          </w:rPr>
          <w:t>Simulation Terminology</w:t>
        </w:r>
        <w:r>
          <w:rPr>
            <w:noProof/>
            <w:webHidden/>
          </w:rPr>
          <w:tab/>
        </w:r>
        <w:r>
          <w:rPr>
            <w:noProof/>
            <w:webHidden/>
          </w:rPr>
          <w:fldChar w:fldCharType="begin"/>
        </w:r>
        <w:r>
          <w:rPr>
            <w:noProof/>
            <w:webHidden/>
          </w:rPr>
          <w:instrText xml:space="preserve"> PAGEREF _Toc87192194 \h </w:instrText>
        </w:r>
        <w:r>
          <w:rPr>
            <w:noProof/>
            <w:webHidden/>
          </w:rPr>
        </w:r>
      </w:ins>
      <w:r>
        <w:rPr>
          <w:noProof/>
          <w:webHidden/>
        </w:rPr>
        <w:fldChar w:fldCharType="separate"/>
      </w:r>
      <w:ins w:id="15" w:author="Leorey" w:date="2021-11-07T15:42:00Z">
        <w:r>
          <w:rPr>
            <w:noProof/>
            <w:webHidden/>
          </w:rPr>
          <w:t>4</w:t>
        </w:r>
        <w:r>
          <w:rPr>
            <w:noProof/>
            <w:webHidden/>
          </w:rPr>
          <w:fldChar w:fldCharType="end"/>
        </w:r>
        <w:r w:rsidRPr="005C0B6C">
          <w:rPr>
            <w:rStyle w:val="Hyperlink"/>
            <w:noProof/>
          </w:rPr>
          <w:fldChar w:fldCharType="end"/>
        </w:r>
      </w:ins>
    </w:p>
    <w:p w14:paraId="344B4C51" w14:textId="5AD9C1F6" w:rsidR="00D3664A" w:rsidRDefault="00D3664A">
      <w:pPr>
        <w:pStyle w:val="TOC3"/>
        <w:tabs>
          <w:tab w:val="left" w:pos="1100"/>
          <w:tab w:val="right" w:leader="dot" w:pos="9628"/>
        </w:tabs>
        <w:rPr>
          <w:ins w:id="16" w:author="Leorey" w:date="2021-11-07T15:42:00Z"/>
          <w:rFonts w:eastAsiaTheme="minorEastAsia" w:cstheme="minorBidi"/>
          <w:i w:val="0"/>
          <w:iCs w:val="0"/>
          <w:noProof/>
          <w:color w:val="auto"/>
          <w:sz w:val="22"/>
          <w:szCs w:val="22"/>
        </w:rPr>
      </w:pPr>
      <w:ins w:id="17"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"_Toc87192195"</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highlight w:val="yellow"/>
          </w:rPr>
          <w:t>1.3.2</w:t>
        </w:r>
        <w:r>
          <w:rPr>
            <w:rFonts w:eastAsiaTheme="minorEastAsia" w:cstheme="minorBidi"/>
            <w:i w:val="0"/>
            <w:iCs w:val="0"/>
            <w:noProof/>
            <w:color w:val="auto"/>
            <w:sz w:val="22"/>
            <w:szCs w:val="22"/>
          </w:rPr>
          <w:tab/>
        </w:r>
        <w:r w:rsidRPr="005C0B6C">
          <w:rPr>
            <w:rStyle w:val="Hyperlink"/>
            <w:noProof/>
            <w:highlight w:val="yellow"/>
          </w:rPr>
          <w:t>Components of a Scenario Simulation</w:t>
        </w:r>
        <w:r>
          <w:rPr>
            <w:noProof/>
            <w:webHidden/>
          </w:rPr>
          <w:tab/>
        </w:r>
        <w:r>
          <w:rPr>
            <w:noProof/>
            <w:webHidden/>
          </w:rPr>
          <w:fldChar w:fldCharType="begin"/>
        </w:r>
        <w:r>
          <w:rPr>
            <w:noProof/>
            <w:webHidden/>
          </w:rPr>
          <w:instrText xml:space="preserve"> PAGEREF _Toc87192195 \h </w:instrText>
        </w:r>
        <w:r>
          <w:rPr>
            <w:noProof/>
            <w:webHidden/>
          </w:rPr>
        </w:r>
      </w:ins>
      <w:r>
        <w:rPr>
          <w:noProof/>
          <w:webHidden/>
        </w:rPr>
        <w:fldChar w:fldCharType="separate"/>
      </w:r>
      <w:ins w:id="18" w:author="Leorey" w:date="2021-11-07T15:42:00Z">
        <w:r>
          <w:rPr>
            <w:noProof/>
            <w:webHidden/>
          </w:rPr>
          <w:t>4</w:t>
        </w:r>
        <w:r>
          <w:rPr>
            <w:noProof/>
            <w:webHidden/>
          </w:rPr>
          <w:fldChar w:fldCharType="end"/>
        </w:r>
        <w:r w:rsidRPr="005C0B6C">
          <w:rPr>
            <w:rStyle w:val="Hyperlink"/>
            <w:noProof/>
          </w:rPr>
          <w:fldChar w:fldCharType="end"/>
        </w:r>
      </w:ins>
    </w:p>
    <w:p w14:paraId="47BB86C2" w14:textId="696AFFCA" w:rsidR="00D3664A" w:rsidRDefault="00D3664A">
      <w:pPr>
        <w:pStyle w:val="TOC2"/>
        <w:tabs>
          <w:tab w:val="left" w:pos="880"/>
          <w:tab w:val="right" w:leader="dot" w:pos="9628"/>
        </w:tabs>
        <w:rPr>
          <w:ins w:id="19" w:author="Leorey" w:date="2021-11-07T15:42:00Z"/>
          <w:rFonts w:eastAsiaTheme="minorEastAsia" w:cstheme="minorBidi"/>
          <w:smallCaps w:val="0"/>
          <w:noProof/>
          <w:color w:val="auto"/>
          <w:sz w:val="22"/>
          <w:szCs w:val="22"/>
        </w:rPr>
      </w:pPr>
      <w:ins w:id="20"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"_Toc87192196"</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1.4</w:t>
        </w:r>
        <w:r>
          <w:rPr>
            <w:rFonts w:eastAsiaTheme="minorEastAsia" w:cstheme="minorBidi"/>
            <w:smallCaps w:val="0"/>
            <w:noProof/>
            <w:color w:val="auto"/>
            <w:sz w:val="22"/>
            <w:szCs w:val="22"/>
          </w:rPr>
          <w:tab/>
        </w:r>
        <w:r w:rsidRPr="005C0B6C">
          <w:rPr>
            <w:rStyle w:val="Hyperlink"/>
            <w:noProof/>
          </w:rPr>
          <w:t>User Guide Organisation</w:t>
        </w:r>
        <w:r>
          <w:rPr>
            <w:noProof/>
            <w:webHidden/>
          </w:rPr>
          <w:tab/>
        </w:r>
        <w:r>
          <w:rPr>
            <w:noProof/>
            <w:webHidden/>
          </w:rPr>
          <w:fldChar w:fldCharType="begin"/>
        </w:r>
        <w:r>
          <w:rPr>
            <w:noProof/>
            <w:webHidden/>
          </w:rPr>
          <w:instrText xml:space="preserve"> PAGEREF _Toc87192196 \h </w:instrText>
        </w:r>
        <w:r>
          <w:rPr>
            <w:noProof/>
            <w:webHidden/>
          </w:rPr>
        </w:r>
      </w:ins>
      <w:r>
        <w:rPr>
          <w:noProof/>
          <w:webHidden/>
        </w:rPr>
        <w:fldChar w:fldCharType="separate"/>
      </w:r>
      <w:ins w:id="21" w:author="Leorey" w:date="2021-11-07T15:42:00Z">
        <w:r>
          <w:rPr>
            <w:noProof/>
            <w:webHidden/>
          </w:rPr>
          <w:t>5</w:t>
        </w:r>
        <w:r>
          <w:rPr>
            <w:noProof/>
            <w:webHidden/>
          </w:rPr>
          <w:fldChar w:fldCharType="end"/>
        </w:r>
        <w:r w:rsidRPr="005C0B6C">
          <w:rPr>
            <w:rStyle w:val="Hyperlink"/>
            <w:noProof/>
          </w:rPr>
          <w:fldChar w:fldCharType="end"/>
        </w:r>
      </w:ins>
    </w:p>
    <w:p w14:paraId="002D9753" w14:textId="060C6D05" w:rsidR="00D3664A" w:rsidRDefault="00D3664A">
      <w:pPr>
        <w:pStyle w:val="TOC1"/>
        <w:tabs>
          <w:tab w:val="left" w:pos="440"/>
          <w:tab w:val="right" w:leader="dot" w:pos="9628"/>
        </w:tabs>
        <w:rPr>
          <w:ins w:id="22" w:author="Leorey" w:date="2021-11-07T15:42:00Z"/>
          <w:rFonts w:eastAsiaTheme="minorEastAsia" w:cstheme="minorBidi"/>
          <w:b w:val="0"/>
          <w:bCs w:val="0"/>
          <w:caps w:val="0"/>
          <w:noProof/>
          <w:color w:val="auto"/>
          <w:sz w:val="22"/>
          <w:szCs w:val="22"/>
        </w:rPr>
      </w:pPr>
      <w:ins w:id="23"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"_Toc87192197"</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2</w:t>
        </w:r>
        <w:r>
          <w:rPr>
            <w:rFonts w:eastAsiaTheme="minorEastAsia" w:cstheme="minorBidi"/>
            <w:b w:val="0"/>
            <w:bCs w:val="0"/>
            <w:caps w:val="0"/>
            <w:noProof/>
            <w:color w:val="auto"/>
            <w:sz w:val="22"/>
            <w:szCs w:val="22"/>
          </w:rPr>
          <w:tab/>
        </w:r>
        <w:r w:rsidRPr="005C0B6C">
          <w:rPr>
            <w:rStyle w:val="Hyperlink"/>
            <w:noProof/>
          </w:rPr>
          <w:t>Installation</w:t>
        </w:r>
        <w:r>
          <w:rPr>
            <w:noProof/>
            <w:webHidden/>
          </w:rPr>
          <w:tab/>
        </w:r>
        <w:r>
          <w:rPr>
            <w:noProof/>
            <w:webHidden/>
          </w:rPr>
          <w:fldChar w:fldCharType="begin"/>
        </w:r>
        <w:r>
          <w:rPr>
            <w:noProof/>
            <w:webHidden/>
          </w:rPr>
          <w:instrText xml:space="preserve"> PAGEREF _Toc87192197 \h </w:instrText>
        </w:r>
        <w:r>
          <w:rPr>
            <w:noProof/>
            <w:webHidden/>
          </w:rPr>
        </w:r>
      </w:ins>
      <w:r>
        <w:rPr>
          <w:noProof/>
          <w:webHidden/>
        </w:rPr>
        <w:fldChar w:fldCharType="separate"/>
      </w:r>
      <w:ins w:id="24" w:author="Leorey" w:date="2021-11-07T15:42:00Z">
        <w:r>
          <w:rPr>
            <w:noProof/>
            <w:webHidden/>
          </w:rPr>
          <w:t>6</w:t>
        </w:r>
        <w:r>
          <w:rPr>
            <w:noProof/>
            <w:webHidden/>
          </w:rPr>
          <w:fldChar w:fldCharType="end"/>
        </w:r>
        <w:r w:rsidRPr="005C0B6C">
          <w:rPr>
            <w:rStyle w:val="Hyperlink"/>
            <w:noProof/>
          </w:rPr>
          <w:fldChar w:fldCharType="end"/>
        </w:r>
      </w:ins>
    </w:p>
    <w:p w14:paraId="7012EC45" w14:textId="287226F6" w:rsidR="00D3664A" w:rsidRDefault="00D3664A">
      <w:pPr>
        <w:pStyle w:val="TOC2"/>
        <w:tabs>
          <w:tab w:val="left" w:pos="880"/>
          <w:tab w:val="right" w:leader="dot" w:pos="9628"/>
        </w:tabs>
        <w:rPr>
          <w:ins w:id="25" w:author="Leorey" w:date="2021-11-07T15:42:00Z"/>
          <w:rFonts w:eastAsiaTheme="minorEastAsia" w:cstheme="minorBidi"/>
          <w:smallCaps w:val="0"/>
          <w:noProof/>
          <w:color w:val="auto"/>
          <w:sz w:val="22"/>
          <w:szCs w:val="22"/>
        </w:rPr>
      </w:pPr>
      <w:ins w:id="26"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"_Toc87192198"</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highlight w:val="yellow"/>
          </w:rPr>
          <w:t>2.1</w:t>
        </w:r>
        <w:r>
          <w:rPr>
            <w:rFonts w:eastAsiaTheme="minorEastAsia" w:cstheme="minorBidi"/>
            <w:smallCaps w:val="0"/>
            <w:noProof/>
            <w:color w:val="auto"/>
            <w:sz w:val="22"/>
            <w:szCs w:val="22"/>
          </w:rPr>
          <w:tab/>
        </w:r>
        <w:r w:rsidRPr="005C0B6C">
          <w:rPr>
            <w:rStyle w:val="Hyperlink"/>
            <w:noProof/>
            <w:highlight w:val="yellow"/>
          </w:rPr>
          <w:t>System Requirements</w:t>
        </w:r>
        <w:r>
          <w:rPr>
            <w:noProof/>
            <w:webHidden/>
          </w:rPr>
          <w:tab/>
        </w:r>
        <w:r>
          <w:rPr>
            <w:noProof/>
            <w:webHidden/>
          </w:rPr>
          <w:fldChar w:fldCharType="begin"/>
        </w:r>
        <w:r>
          <w:rPr>
            <w:noProof/>
            <w:webHidden/>
          </w:rPr>
          <w:instrText xml:space="preserve"> PAGEREF _Toc87192198 \h </w:instrText>
        </w:r>
        <w:r>
          <w:rPr>
            <w:noProof/>
            <w:webHidden/>
          </w:rPr>
        </w:r>
      </w:ins>
      <w:r>
        <w:rPr>
          <w:noProof/>
          <w:webHidden/>
        </w:rPr>
        <w:fldChar w:fldCharType="separate"/>
      </w:r>
      <w:ins w:id="27" w:author="Leorey" w:date="2021-11-07T15:42:00Z">
        <w:r>
          <w:rPr>
            <w:noProof/>
            <w:webHidden/>
          </w:rPr>
          <w:t>6</w:t>
        </w:r>
        <w:r>
          <w:rPr>
            <w:noProof/>
            <w:webHidden/>
          </w:rPr>
          <w:fldChar w:fldCharType="end"/>
        </w:r>
        <w:r w:rsidRPr="005C0B6C">
          <w:rPr>
            <w:rStyle w:val="Hyperlink"/>
            <w:noProof/>
          </w:rPr>
          <w:fldChar w:fldCharType="end"/>
        </w:r>
      </w:ins>
    </w:p>
    <w:p w14:paraId="20FEF7D9" w14:textId="488F0791" w:rsidR="00D3664A" w:rsidRDefault="00D3664A">
      <w:pPr>
        <w:pStyle w:val="TOC1"/>
        <w:tabs>
          <w:tab w:val="left" w:pos="440"/>
          <w:tab w:val="right" w:leader="dot" w:pos="9628"/>
        </w:tabs>
        <w:rPr>
          <w:ins w:id="28" w:author="Leorey" w:date="2021-11-07T15:42:00Z"/>
          <w:rFonts w:eastAsiaTheme="minorEastAsia" w:cstheme="minorBidi"/>
          <w:b w:val="0"/>
          <w:bCs w:val="0"/>
          <w:caps w:val="0"/>
          <w:noProof/>
          <w:color w:val="auto"/>
          <w:sz w:val="22"/>
          <w:szCs w:val="22"/>
        </w:rPr>
      </w:pPr>
      <w:ins w:id="29"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"_Toc87192199"</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w:t>
        </w:r>
        <w:r>
          <w:rPr>
            <w:rFonts w:eastAsiaTheme="minorEastAsia" w:cstheme="minorBidi"/>
            <w:b w:val="0"/>
            <w:bCs w:val="0"/>
            <w:caps w:val="0"/>
            <w:noProof/>
            <w:color w:val="auto"/>
            <w:sz w:val="22"/>
            <w:szCs w:val="22"/>
          </w:rPr>
          <w:tab/>
        </w:r>
        <w:r w:rsidRPr="005C0B6C">
          <w:rPr>
            <w:rStyle w:val="Hyperlink"/>
            <w:noProof/>
          </w:rPr>
          <w:t>Tutorial</w:t>
        </w:r>
        <w:r>
          <w:rPr>
            <w:noProof/>
            <w:webHidden/>
          </w:rPr>
          <w:tab/>
        </w:r>
        <w:r>
          <w:rPr>
            <w:noProof/>
            <w:webHidden/>
          </w:rPr>
          <w:fldChar w:fldCharType="begin"/>
        </w:r>
        <w:r>
          <w:rPr>
            <w:noProof/>
            <w:webHidden/>
          </w:rPr>
          <w:instrText xml:space="preserve"> PAGEREF _Toc87192199 \h </w:instrText>
        </w:r>
        <w:r>
          <w:rPr>
            <w:noProof/>
            <w:webHidden/>
          </w:rPr>
        </w:r>
      </w:ins>
      <w:r>
        <w:rPr>
          <w:noProof/>
          <w:webHidden/>
        </w:rPr>
        <w:fldChar w:fldCharType="separate"/>
      </w:r>
      <w:ins w:id="30" w:author="Leorey" w:date="2021-11-07T15:42:00Z">
        <w:r>
          <w:rPr>
            <w:noProof/>
            <w:webHidden/>
          </w:rPr>
          <w:t>7</w:t>
        </w:r>
        <w:r>
          <w:rPr>
            <w:noProof/>
            <w:webHidden/>
          </w:rPr>
          <w:fldChar w:fldCharType="end"/>
        </w:r>
        <w:r w:rsidRPr="005C0B6C">
          <w:rPr>
            <w:rStyle w:val="Hyperlink"/>
            <w:noProof/>
          </w:rPr>
          <w:fldChar w:fldCharType="end"/>
        </w:r>
      </w:ins>
    </w:p>
    <w:p w14:paraId="70770D88" w14:textId="526073B9" w:rsidR="00D3664A" w:rsidRDefault="00D3664A">
      <w:pPr>
        <w:pStyle w:val="TOC2"/>
        <w:tabs>
          <w:tab w:val="left" w:pos="880"/>
          <w:tab w:val="right" w:leader="dot" w:pos="9628"/>
        </w:tabs>
        <w:rPr>
          <w:ins w:id="31" w:author="Leorey" w:date="2021-11-07T15:42:00Z"/>
          <w:rFonts w:eastAsiaTheme="minorEastAsia" w:cstheme="minorBidi"/>
          <w:smallCaps w:val="0"/>
          <w:noProof/>
          <w:color w:val="auto"/>
          <w:sz w:val="22"/>
          <w:szCs w:val="22"/>
        </w:rPr>
      </w:pPr>
      <w:ins w:id="32"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"_Toc87192200"</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3.1</w:t>
        </w:r>
        <w:r>
          <w:rPr>
            <w:rFonts w:eastAsiaTheme="minorEastAsia" w:cstheme="minorBidi"/>
            <w:smallCaps w:val="0"/>
            <w:noProof/>
            <w:color w:val="auto"/>
            <w:sz w:val="22"/>
            <w:szCs w:val="22"/>
          </w:rPr>
          <w:tab/>
        </w:r>
        <w:r w:rsidRPr="005C0B6C">
          <w:rPr>
            <w:rStyle w:val="Hyperlink"/>
            <w:noProof/>
          </w:rPr>
          <w:t>Fire scenarios</w:t>
        </w:r>
        <w:r>
          <w:rPr>
            <w:noProof/>
            <w:webHidden/>
          </w:rPr>
          <w:tab/>
        </w:r>
        <w:r>
          <w:rPr>
            <w:noProof/>
            <w:webHidden/>
          </w:rPr>
          <w:fldChar w:fldCharType="begin"/>
        </w:r>
        <w:r>
          <w:rPr>
            <w:noProof/>
            <w:webHidden/>
          </w:rPr>
          <w:instrText xml:space="preserve"> PAGEREF _Toc87192200 \h </w:instrText>
        </w:r>
        <w:r>
          <w:rPr>
            <w:noProof/>
            <w:webHidden/>
          </w:rPr>
        </w:r>
      </w:ins>
      <w:r>
        <w:rPr>
          <w:noProof/>
          <w:webHidden/>
        </w:rPr>
        <w:fldChar w:fldCharType="separate"/>
      </w:r>
      <w:ins w:id="33" w:author="Leorey" w:date="2021-11-07T15:42:00Z">
        <w:r>
          <w:rPr>
            <w:noProof/>
            <w:webHidden/>
          </w:rPr>
          <w:t>7</w:t>
        </w:r>
        <w:r>
          <w:rPr>
            <w:noProof/>
            <w:webHidden/>
          </w:rPr>
          <w:fldChar w:fldCharType="end"/>
        </w:r>
        <w:r w:rsidRPr="005C0B6C">
          <w:rPr>
            <w:rStyle w:val="Hyperlink"/>
            <w:noProof/>
          </w:rPr>
          <w:fldChar w:fldCharType="end"/>
        </w:r>
      </w:ins>
    </w:p>
    <w:p w14:paraId="224F021C" w14:textId="7B1FF403" w:rsidR="00D3664A" w:rsidRDefault="00D3664A">
      <w:pPr>
        <w:pStyle w:val="TOC2"/>
        <w:tabs>
          <w:tab w:val="left" w:pos="880"/>
          <w:tab w:val="right" w:leader="dot" w:pos="9628"/>
        </w:tabs>
        <w:rPr>
          <w:ins w:id="34" w:author="Leorey" w:date="2021-11-07T15:42:00Z"/>
          <w:rFonts w:eastAsiaTheme="minorEastAsia" w:cstheme="minorBidi"/>
          <w:smallCaps w:val="0"/>
          <w:noProof/>
          <w:color w:val="auto"/>
          <w:sz w:val="22"/>
          <w:szCs w:val="22"/>
        </w:rPr>
      </w:pPr>
      <w:ins w:id="35"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"_Toc87192202"</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3.2</w:t>
        </w:r>
        <w:r>
          <w:rPr>
            <w:rFonts w:eastAsiaTheme="minorEastAsia" w:cstheme="minorBidi"/>
            <w:smallCaps w:val="0"/>
            <w:noProof/>
            <w:color w:val="auto"/>
            <w:sz w:val="22"/>
            <w:szCs w:val="22"/>
          </w:rPr>
          <w:tab/>
        </w:r>
        <w:r w:rsidRPr="005C0B6C">
          <w:rPr>
            <w:rStyle w:val="Hyperlink"/>
            <w:noProof/>
          </w:rPr>
          <w:t>Running the WebDSS application</w:t>
        </w:r>
        <w:r>
          <w:rPr>
            <w:noProof/>
            <w:webHidden/>
          </w:rPr>
          <w:tab/>
        </w:r>
        <w:r>
          <w:rPr>
            <w:noProof/>
            <w:webHidden/>
          </w:rPr>
          <w:fldChar w:fldCharType="begin"/>
        </w:r>
        <w:r>
          <w:rPr>
            <w:noProof/>
            <w:webHidden/>
          </w:rPr>
          <w:instrText xml:space="preserve"> PAGEREF _Toc87192202 \h </w:instrText>
        </w:r>
        <w:r>
          <w:rPr>
            <w:noProof/>
            <w:webHidden/>
          </w:rPr>
        </w:r>
      </w:ins>
      <w:r>
        <w:rPr>
          <w:noProof/>
          <w:webHidden/>
        </w:rPr>
        <w:fldChar w:fldCharType="separate"/>
      </w:r>
      <w:ins w:id="36" w:author="Leorey" w:date="2021-11-07T15:42:00Z">
        <w:r>
          <w:rPr>
            <w:noProof/>
            <w:webHidden/>
          </w:rPr>
          <w:t>8</w:t>
        </w:r>
        <w:r>
          <w:rPr>
            <w:noProof/>
            <w:webHidden/>
          </w:rPr>
          <w:fldChar w:fldCharType="end"/>
        </w:r>
        <w:r w:rsidRPr="005C0B6C">
          <w:rPr>
            <w:rStyle w:val="Hyperlink"/>
            <w:noProof/>
          </w:rPr>
          <w:fldChar w:fldCharType="end"/>
        </w:r>
      </w:ins>
    </w:p>
    <w:p w14:paraId="4C10AEA2" w14:textId="28C1F2FA" w:rsidR="00D3664A" w:rsidRDefault="00D3664A">
      <w:pPr>
        <w:pStyle w:val="TOC2"/>
        <w:tabs>
          <w:tab w:val="left" w:pos="880"/>
          <w:tab w:val="right" w:leader="dot" w:pos="9628"/>
        </w:tabs>
        <w:rPr>
          <w:ins w:id="37" w:author="Leorey" w:date="2021-11-07T15:42:00Z"/>
          <w:rFonts w:eastAsiaTheme="minorEastAsia" w:cstheme="minorBidi"/>
          <w:smallCaps w:val="0"/>
          <w:noProof/>
          <w:color w:val="auto"/>
          <w:sz w:val="22"/>
          <w:szCs w:val="22"/>
        </w:rPr>
      </w:pPr>
      <w:ins w:id="38"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"_Toc87192203"</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3.3</w:t>
        </w:r>
        <w:r>
          <w:rPr>
            <w:rFonts w:eastAsiaTheme="minorEastAsia" w:cstheme="minorBidi"/>
            <w:smallCaps w:val="0"/>
            <w:noProof/>
            <w:color w:val="auto"/>
            <w:sz w:val="22"/>
            <w:szCs w:val="22"/>
          </w:rPr>
          <w:tab/>
        </w:r>
        <w:r w:rsidRPr="005C0B6C">
          <w:rPr>
            <w:rStyle w:val="Hyperlink"/>
            <w:noProof/>
          </w:rPr>
          <w:t>Creating a new job</w:t>
        </w:r>
        <w:r>
          <w:rPr>
            <w:noProof/>
            <w:webHidden/>
          </w:rPr>
          <w:tab/>
        </w:r>
        <w:r>
          <w:rPr>
            <w:noProof/>
            <w:webHidden/>
          </w:rPr>
          <w:fldChar w:fldCharType="begin"/>
        </w:r>
        <w:r>
          <w:rPr>
            <w:noProof/>
            <w:webHidden/>
          </w:rPr>
          <w:instrText xml:space="preserve"> PAGEREF _Toc87192203 \h </w:instrText>
        </w:r>
        <w:r>
          <w:rPr>
            <w:noProof/>
            <w:webHidden/>
          </w:rPr>
        </w:r>
      </w:ins>
      <w:r>
        <w:rPr>
          <w:noProof/>
          <w:webHidden/>
        </w:rPr>
        <w:fldChar w:fldCharType="separate"/>
      </w:r>
      <w:ins w:id="39" w:author="Leorey" w:date="2021-11-07T15:42:00Z">
        <w:r>
          <w:rPr>
            <w:noProof/>
            <w:webHidden/>
          </w:rPr>
          <w:t>9</w:t>
        </w:r>
        <w:r>
          <w:rPr>
            <w:noProof/>
            <w:webHidden/>
          </w:rPr>
          <w:fldChar w:fldCharType="end"/>
        </w:r>
        <w:r w:rsidRPr="005C0B6C">
          <w:rPr>
            <w:rStyle w:val="Hyperlink"/>
            <w:noProof/>
          </w:rPr>
          <w:fldChar w:fldCharType="end"/>
        </w:r>
      </w:ins>
    </w:p>
    <w:p w14:paraId="37085B1D" w14:textId="38F40B8D" w:rsidR="00D3664A" w:rsidRDefault="00D3664A">
      <w:pPr>
        <w:pStyle w:val="TOC2"/>
        <w:tabs>
          <w:tab w:val="left" w:pos="880"/>
          <w:tab w:val="right" w:leader="dot" w:pos="9628"/>
        </w:tabs>
        <w:rPr>
          <w:ins w:id="40" w:author="Leorey" w:date="2021-11-07T15:42:00Z"/>
          <w:rFonts w:eastAsiaTheme="minorEastAsia" w:cstheme="minorBidi"/>
          <w:smallCaps w:val="0"/>
          <w:noProof/>
          <w:color w:val="auto"/>
          <w:sz w:val="22"/>
          <w:szCs w:val="22"/>
        </w:rPr>
      </w:pPr>
      <w:ins w:id="41"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"_Toc87192204"</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3.4</w:t>
        </w:r>
        <w:r>
          <w:rPr>
            <w:rFonts w:eastAsiaTheme="minorEastAsia" w:cstheme="minorBidi"/>
            <w:smallCaps w:val="0"/>
            <w:noProof/>
            <w:color w:val="auto"/>
            <w:sz w:val="22"/>
            <w:szCs w:val="22"/>
          </w:rPr>
          <w:tab/>
        </w:r>
        <w:r w:rsidRPr="005C0B6C">
          <w:rPr>
            <w:rStyle w:val="Hyperlink"/>
            <w:noProof/>
          </w:rPr>
          <w:t>Defining a new scenario</w:t>
        </w:r>
        <w:r>
          <w:rPr>
            <w:noProof/>
            <w:webHidden/>
          </w:rPr>
          <w:tab/>
        </w:r>
        <w:r>
          <w:rPr>
            <w:noProof/>
            <w:webHidden/>
          </w:rPr>
          <w:fldChar w:fldCharType="begin"/>
        </w:r>
        <w:r>
          <w:rPr>
            <w:noProof/>
            <w:webHidden/>
          </w:rPr>
          <w:instrText xml:space="preserve"> PAGEREF _Toc87192204 \h </w:instrText>
        </w:r>
        <w:r>
          <w:rPr>
            <w:noProof/>
            <w:webHidden/>
          </w:rPr>
        </w:r>
      </w:ins>
      <w:r>
        <w:rPr>
          <w:noProof/>
          <w:webHidden/>
        </w:rPr>
        <w:fldChar w:fldCharType="separate"/>
      </w:r>
      <w:ins w:id="42" w:author="Leorey" w:date="2021-11-07T15:42:00Z">
        <w:r>
          <w:rPr>
            <w:noProof/>
            <w:webHidden/>
          </w:rPr>
          <w:t>10</w:t>
        </w:r>
        <w:r>
          <w:rPr>
            <w:noProof/>
            <w:webHidden/>
          </w:rPr>
          <w:fldChar w:fldCharType="end"/>
        </w:r>
        <w:r w:rsidRPr="005C0B6C">
          <w:rPr>
            <w:rStyle w:val="Hyperlink"/>
            <w:noProof/>
          </w:rPr>
          <w:fldChar w:fldCharType="end"/>
        </w:r>
      </w:ins>
    </w:p>
    <w:p w14:paraId="569C2E57" w14:textId="15AA925F" w:rsidR="00D3664A" w:rsidRDefault="00D3664A">
      <w:pPr>
        <w:pStyle w:val="TOC2"/>
        <w:tabs>
          <w:tab w:val="left" w:pos="880"/>
          <w:tab w:val="right" w:leader="dot" w:pos="9628"/>
        </w:tabs>
        <w:rPr>
          <w:ins w:id="43" w:author="Leorey" w:date="2021-11-07T15:42:00Z"/>
          <w:rFonts w:eastAsiaTheme="minorEastAsia" w:cstheme="minorBidi"/>
          <w:smallCaps w:val="0"/>
          <w:noProof/>
          <w:color w:val="auto"/>
          <w:sz w:val="22"/>
          <w:szCs w:val="22"/>
        </w:rPr>
      </w:pPr>
      <w:ins w:id="44"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"_Toc87192205"</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3.5</w:t>
        </w:r>
        <w:r>
          <w:rPr>
            <w:rFonts w:eastAsiaTheme="minorEastAsia" w:cstheme="minorBidi"/>
            <w:smallCaps w:val="0"/>
            <w:noProof/>
            <w:color w:val="auto"/>
            <w:sz w:val="22"/>
            <w:szCs w:val="22"/>
          </w:rPr>
          <w:tab/>
        </w:r>
        <w:r w:rsidRPr="005C0B6C">
          <w:rPr>
            <w:rStyle w:val="Hyperlink"/>
            <w:noProof/>
          </w:rPr>
          <w:t>Running a simulation</w:t>
        </w:r>
        <w:r>
          <w:rPr>
            <w:noProof/>
            <w:webHidden/>
          </w:rPr>
          <w:tab/>
        </w:r>
        <w:r>
          <w:rPr>
            <w:noProof/>
            <w:webHidden/>
          </w:rPr>
          <w:fldChar w:fldCharType="begin"/>
        </w:r>
        <w:r>
          <w:rPr>
            <w:noProof/>
            <w:webHidden/>
          </w:rPr>
          <w:instrText xml:space="preserve"> PAGEREF _Toc87192205 \h </w:instrText>
        </w:r>
        <w:r>
          <w:rPr>
            <w:noProof/>
            <w:webHidden/>
          </w:rPr>
        </w:r>
      </w:ins>
      <w:r>
        <w:rPr>
          <w:noProof/>
          <w:webHidden/>
        </w:rPr>
        <w:fldChar w:fldCharType="separate"/>
      </w:r>
      <w:ins w:id="45" w:author="Leorey" w:date="2021-11-07T15:42:00Z">
        <w:r>
          <w:rPr>
            <w:noProof/>
            <w:webHidden/>
          </w:rPr>
          <w:t>11</w:t>
        </w:r>
        <w:r>
          <w:rPr>
            <w:noProof/>
            <w:webHidden/>
          </w:rPr>
          <w:fldChar w:fldCharType="end"/>
        </w:r>
        <w:r w:rsidRPr="005C0B6C">
          <w:rPr>
            <w:rStyle w:val="Hyperlink"/>
            <w:noProof/>
          </w:rPr>
          <w:fldChar w:fldCharType="end"/>
        </w:r>
      </w:ins>
    </w:p>
    <w:p w14:paraId="40AAB265" w14:textId="3AFDFC67" w:rsidR="00D3664A" w:rsidRDefault="00D3664A">
      <w:pPr>
        <w:pStyle w:val="TOC2"/>
        <w:tabs>
          <w:tab w:val="left" w:pos="880"/>
          <w:tab w:val="right" w:leader="dot" w:pos="9628"/>
        </w:tabs>
        <w:rPr>
          <w:ins w:id="46" w:author="Leorey" w:date="2021-11-07T15:42:00Z"/>
          <w:rFonts w:eastAsiaTheme="minorEastAsia" w:cstheme="minorBidi"/>
          <w:smallCaps w:val="0"/>
          <w:noProof/>
          <w:color w:val="auto"/>
          <w:sz w:val="22"/>
          <w:szCs w:val="22"/>
        </w:rPr>
      </w:pPr>
      <w:ins w:id="47"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"_Toc87192206"</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3.6</w:t>
        </w:r>
        <w:r>
          <w:rPr>
            <w:rFonts w:eastAsiaTheme="minorEastAsia" w:cstheme="minorBidi"/>
            <w:smallCaps w:val="0"/>
            <w:noProof/>
            <w:color w:val="auto"/>
            <w:sz w:val="22"/>
            <w:szCs w:val="22"/>
          </w:rPr>
          <w:tab/>
        </w:r>
        <w:r w:rsidRPr="005C0B6C">
          <w:rPr>
            <w:rStyle w:val="Hyperlink"/>
            <w:noProof/>
          </w:rPr>
          <w:t>Loading a previously saved job file</w:t>
        </w:r>
        <w:r>
          <w:rPr>
            <w:noProof/>
            <w:webHidden/>
          </w:rPr>
          <w:tab/>
        </w:r>
        <w:r>
          <w:rPr>
            <w:noProof/>
            <w:webHidden/>
          </w:rPr>
          <w:fldChar w:fldCharType="begin"/>
        </w:r>
        <w:r>
          <w:rPr>
            <w:noProof/>
            <w:webHidden/>
          </w:rPr>
          <w:instrText xml:space="preserve"> PAGEREF _Toc87192206 \h </w:instrText>
        </w:r>
        <w:r>
          <w:rPr>
            <w:noProof/>
            <w:webHidden/>
          </w:rPr>
        </w:r>
      </w:ins>
      <w:r>
        <w:rPr>
          <w:noProof/>
          <w:webHidden/>
        </w:rPr>
        <w:fldChar w:fldCharType="separate"/>
      </w:r>
      <w:ins w:id="48" w:author="Leorey" w:date="2021-11-07T15:42:00Z">
        <w:r>
          <w:rPr>
            <w:noProof/>
            <w:webHidden/>
          </w:rPr>
          <w:t>13</w:t>
        </w:r>
        <w:r>
          <w:rPr>
            <w:noProof/>
            <w:webHidden/>
          </w:rPr>
          <w:fldChar w:fldCharType="end"/>
        </w:r>
        <w:r w:rsidRPr="005C0B6C">
          <w:rPr>
            <w:rStyle w:val="Hyperlink"/>
            <w:noProof/>
          </w:rPr>
          <w:fldChar w:fldCharType="end"/>
        </w:r>
      </w:ins>
    </w:p>
    <w:p w14:paraId="6F8AB105" w14:textId="53A3AA4C" w:rsidR="00D3664A" w:rsidRDefault="00D3664A">
      <w:pPr>
        <w:pStyle w:val="TOC2"/>
        <w:tabs>
          <w:tab w:val="left" w:pos="880"/>
          <w:tab w:val="right" w:leader="dot" w:pos="9628"/>
        </w:tabs>
        <w:rPr>
          <w:ins w:id="49" w:author="Leorey" w:date="2021-11-07T15:42:00Z"/>
          <w:rFonts w:eastAsiaTheme="minorEastAsia" w:cstheme="minorBidi"/>
          <w:smallCaps w:val="0"/>
          <w:noProof/>
          <w:color w:val="auto"/>
          <w:sz w:val="22"/>
          <w:szCs w:val="22"/>
        </w:rPr>
      </w:pPr>
      <w:ins w:id="50"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"_Toc87192207"</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3.7</w:t>
        </w:r>
        <w:r>
          <w:rPr>
            <w:rFonts w:eastAsiaTheme="minorEastAsia" w:cstheme="minorBidi"/>
            <w:smallCaps w:val="0"/>
            <w:noProof/>
            <w:color w:val="auto"/>
            <w:sz w:val="22"/>
            <w:szCs w:val="22"/>
          </w:rPr>
          <w:tab/>
        </w:r>
        <w:r w:rsidRPr="005C0B6C">
          <w:rPr>
            <w:rStyle w:val="Hyperlink"/>
            <w:noProof/>
          </w:rPr>
          <w:t>Comparing time of fire impact</w:t>
        </w:r>
        <w:r>
          <w:rPr>
            <w:noProof/>
            <w:webHidden/>
          </w:rPr>
          <w:tab/>
        </w:r>
        <w:r>
          <w:rPr>
            <w:noProof/>
            <w:webHidden/>
          </w:rPr>
          <w:fldChar w:fldCharType="begin"/>
        </w:r>
        <w:r>
          <w:rPr>
            <w:noProof/>
            <w:webHidden/>
          </w:rPr>
          <w:instrText xml:space="preserve"> PAGEREF _Toc87192207 \h </w:instrText>
        </w:r>
        <w:r>
          <w:rPr>
            <w:noProof/>
            <w:webHidden/>
          </w:rPr>
        </w:r>
      </w:ins>
      <w:r>
        <w:rPr>
          <w:noProof/>
          <w:webHidden/>
        </w:rPr>
        <w:fldChar w:fldCharType="separate"/>
      </w:r>
      <w:ins w:id="51" w:author="Leorey" w:date="2021-11-07T15:42:00Z">
        <w:r>
          <w:rPr>
            <w:noProof/>
            <w:webHidden/>
          </w:rPr>
          <w:t>14</w:t>
        </w:r>
        <w:r>
          <w:rPr>
            <w:noProof/>
            <w:webHidden/>
          </w:rPr>
          <w:fldChar w:fldCharType="end"/>
        </w:r>
        <w:r w:rsidRPr="005C0B6C">
          <w:rPr>
            <w:rStyle w:val="Hyperlink"/>
            <w:noProof/>
          </w:rPr>
          <w:fldChar w:fldCharType="end"/>
        </w:r>
      </w:ins>
    </w:p>
    <w:p w14:paraId="36B5EEF9" w14:textId="7B09E83E" w:rsidR="00D3664A" w:rsidRDefault="00D3664A">
      <w:pPr>
        <w:pStyle w:val="TOC2"/>
        <w:tabs>
          <w:tab w:val="left" w:pos="880"/>
          <w:tab w:val="right" w:leader="dot" w:pos="9628"/>
        </w:tabs>
        <w:rPr>
          <w:ins w:id="52" w:author="Leorey" w:date="2021-11-07T15:42:00Z"/>
          <w:rFonts w:eastAsiaTheme="minorEastAsia" w:cstheme="minorBidi"/>
          <w:smallCaps w:val="0"/>
          <w:noProof/>
          <w:color w:val="auto"/>
          <w:sz w:val="22"/>
          <w:szCs w:val="22"/>
        </w:rPr>
      </w:pPr>
      <w:ins w:id="53"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"_Toc87192208"</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3.8</w:t>
        </w:r>
        <w:r>
          <w:rPr>
            <w:rFonts w:eastAsiaTheme="minorEastAsia" w:cstheme="minorBidi"/>
            <w:smallCaps w:val="0"/>
            <w:noProof/>
            <w:color w:val="auto"/>
            <w:sz w:val="22"/>
            <w:szCs w:val="22"/>
          </w:rPr>
          <w:tab/>
        </w:r>
        <w:r w:rsidRPr="005C0B6C">
          <w:rPr>
            <w:rStyle w:val="Hyperlink"/>
            <w:noProof/>
          </w:rPr>
          <w:t>Viewing maps of the population and network metrics</w:t>
        </w:r>
        <w:r>
          <w:rPr>
            <w:noProof/>
            <w:webHidden/>
          </w:rPr>
          <w:tab/>
        </w:r>
        <w:r>
          <w:rPr>
            <w:noProof/>
            <w:webHidden/>
          </w:rPr>
          <w:fldChar w:fldCharType="begin"/>
        </w:r>
        <w:r>
          <w:rPr>
            <w:noProof/>
            <w:webHidden/>
          </w:rPr>
          <w:instrText xml:space="preserve"> PAGEREF _Toc87192208 \h </w:instrText>
        </w:r>
        <w:r>
          <w:rPr>
            <w:noProof/>
            <w:webHidden/>
          </w:rPr>
        </w:r>
      </w:ins>
      <w:r>
        <w:rPr>
          <w:noProof/>
          <w:webHidden/>
        </w:rPr>
        <w:fldChar w:fldCharType="separate"/>
      </w:r>
      <w:ins w:id="54" w:author="Leorey" w:date="2021-11-07T15:42:00Z">
        <w:r>
          <w:rPr>
            <w:noProof/>
            <w:webHidden/>
          </w:rPr>
          <w:t>15</w:t>
        </w:r>
        <w:r>
          <w:rPr>
            <w:noProof/>
            <w:webHidden/>
          </w:rPr>
          <w:fldChar w:fldCharType="end"/>
        </w:r>
        <w:r w:rsidRPr="005C0B6C">
          <w:rPr>
            <w:rStyle w:val="Hyperlink"/>
            <w:noProof/>
          </w:rPr>
          <w:fldChar w:fldCharType="end"/>
        </w:r>
      </w:ins>
    </w:p>
    <w:p w14:paraId="7C9D9E7F" w14:textId="5DECCACA" w:rsidR="00D3664A" w:rsidRDefault="00D3664A">
      <w:pPr>
        <w:pStyle w:val="TOC2"/>
        <w:tabs>
          <w:tab w:val="left" w:pos="880"/>
          <w:tab w:val="right" w:leader="dot" w:pos="9628"/>
        </w:tabs>
        <w:rPr>
          <w:ins w:id="55" w:author="Leorey" w:date="2021-11-07T15:42:00Z"/>
          <w:rFonts w:eastAsiaTheme="minorEastAsia" w:cstheme="minorBidi"/>
          <w:smallCaps w:val="0"/>
          <w:noProof/>
          <w:color w:val="auto"/>
          <w:sz w:val="22"/>
          <w:szCs w:val="22"/>
        </w:rPr>
      </w:pPr>
      <w:ins w:id="56"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"_Toc87192209"</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3.9</w:t>
        </w:r>
        <w:r>
          <w:rPr>
            <w:rFonts w:eastAsiaTheme="minorEastAsia" w:cstheme="minorBidi"/>
            <w:smallCaps w:val="0"/>
            <w:noProof/>
            <w:color w:val="auto"/>
            <w:sz w:val="22"/>
            <w:szCs w:val="22"/>
          </w:rPr>
          <w:tab/>
        </w:r>
        <w:r w:rsidRPr="005C0B6C">
          <w:rPr>
            <w:rStyle w:val="Hyperlink"/>
            <w:noProof/>
          </w:rPr>
          <w:t>Changing the layer settings</w:t>
        </w:r>
        <w:r>
          <w:rPr>
            <w:noProof/>
            <w:webHidden/>
          </w:rPr>
          <w:tab/>
        </w:r>
        <w:r>
          <w:rPr>
            <w:noProof/>
            <w:webHidden/>
          </w:rPr>
          <w:fldChar w:fldCharType="begin"/>
        </w:r>
        <w:r>
          <w:rPr>
            <w:noProof/>
            <w:webHidden/>
          </w:rPr>
          <w:instrText xml:space="preserve"> PAGEREF _Toc87192209 \h </w:instrText>
        </w:r>
        <w:r>
          <w:rPr>
            <w:noProof/>
            <w:webHidden/>
          </w:rPr>
        </w:r>
      </w:ins>
      <w:r>
        <w:rPr>
          <w:noProof/>
          <w:webHidden/>
        </w:rPr>
        <w:fldChar w:fldCharType="separate"/>
      </w:r>
      <w:ins w:id="57" w:author="Leorey" w:date="2021-11-07T15:42:00Z">
        <w:r>
          <w:rPr>
            <w:noProof/>
            <w:webHidden/>
          </w:rPr>
          <w:t>16</w:t>
        </w:r>
        <w:r>
          <w:rPr>
            <w:noProof/>
            <w:webHidden/>
          </w:rPr>
          <w:fldChar w:fldCharType="end"/>
        </w:r>
        <w:r w:rsidRPr="005C0B6C">
          <w:rPr>
            <w:rStyle w:val="Hyperlink"/>
            <w:noProof/>
          </w:rPr>
          <w:fldChar w:fldCharType="end"/>
        </w:r>
      </w:ins>
    </w:p>
    <w:p w14:paraId="45D65863" w14:textId="332C919A" w:rsidR="00D3664A" w:rsidRDefault="00D3664A">
      <w:pPr>
        <w:pStyle w:val="TOC2"/>
        <w:tabs>
          <w:tab w:val="left" w:pos="880"/>
          <w:tab w:val="right" w:leader="dot" w:pos="9628"/>
        </w:tabs>
        <w:rPr>
          <w:ins w:id="58" w:author="Leorey" w:date="2021-11-07T15:42:00Z"/>
          <w:rFonts w:eastAsiaTheme="minorEastAsia" w:cstheme="minorBidi"/>
          <w:smallCaps w:val="0"/>
          <w:noProof/>
          <w:color w:val="auto"/>
          <w:sz w:val="22"/>
          <w:szCs w:val="22"/>
        </w:rPr>
      </w:pPr>
      <w:ins w:id="59"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"_Toc87192210"</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3.10</w:t>
        </w:r>
        <w:r>
          <w:rPr>
            <w:rFonts w:eastAsiaTheme="minorEastAsia" w:cstheme="minorBidi"/>
            <w:smallCaps w:val="0"/>
            <w:noProof/>
            <w:color w:val="auto"/>
            <w:sz w:val="22"/>
            <w:szCs w:val="22"/>
          </w:rPr>
          <w:tab/>
        </w:r>
        <w:r w:rsidRPr="005C0B6C">
          <w:rPr>
            <w:rStyle w:val="Hyperlink"/>
            <w:noProof/>
          </w:rPr>
          <w:t>Viewing charts of the metric outputs</w:t>
        </w:r>
        <w:r>
          <w:rPr>
            <w:noProof/>
            <w:webHidden/>
          </w:rPr>
          <w:tab/>
        </w:r>
        <w:r>
          <w:rPr>
            <w:noProof/>
            <w:webHidden/>
          </w:rPr>
          <w:fldChar w:fldCharType="begin"/>
        </w:r>
        <w:r>
          <w:rPr>
            <w:noProof/>
            <w:webHidden/>
          </w:rPr>
          <w:instrText xml:space="preserve"> PAGEREF _Toc87192210 \h </w:instrText>
        </w:r>
        <w:r>
          <w:rPr>
            <w:noProof/>
            <w:webHidden/>
          </w:rPr>
        </w:r>
      </w:ins>
      <w:r>
        <w:rPr>
          <w:noProof/>
          <w:webHidden/>
        </w:rPr>
        <w:fldChar w:fldCharType="separate"/>
      </w:r>
      <w:ins w:id="60" w:author="Leorey" w:date="2021-11-07T15:42:00Z">
        <w:r>
          <w:rPr>
            <w:noProof/>
            <w:webHidden/>
          </w:rPr>
          <w:t>17</w:t>
        </w:r>
        <w:r>
          <w:rPr>
            <w:noProof/>
            <w:webHidden/>
          </w:rPr>
          <w:fldChar w:fldCharType="end"/>
        </w:r>
        <w:r w:rsidRPr="005C0B6C">
          <w:rPr>
            <w:rStyle w:val="Hyperlink"/>
            <w:noProof/>
          </w:rPr>
          <w:fldChar w:fldCharType="end"/>
        </w:r>
      </w:ins>
    </w:p>
    <w:p w14:paraId="4B099752" w14:textId="534F86E5" w:rsidR="00D3664A" w:rsidRDefault="00D3664A">
      <w:pPr>
        <w:pStyle w:val="TOC2"/>
        <w:tabs>
          <w:tab w:val="left" w:pos="880"/>
          <w:tab w:val="right" w:leader="dot" w:pos="9628"/>
        </w:tabs>
        <w:rPr>
          <w:ins w:id="61" w:author="Leorey" w:date="2021-11-07T15:42:00Z"/>
          <w:rFonts w:eastAsiaTheme="minorEastAsia" w:cstheme="minorBidi"/>
          <w:smallCaps w:val="0"/>
          <w:noProof/>
          <w:color w:val="auto"/>
          <w:sz w:val="22"/>
          <w:szCs w:val="22"/>
        </w:rPr>
      </w:pPr>
      <w:ins w:id="62"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"_Toc87192211"</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3.11</w:t>
        </w:r>
        <w:r>
          <w:rPr>
            <w:rFonts w:eastAsiaTheme="minorEastAsia" w:cstheme="minorBidi"/>
            <w:smallCaps w:val="0"/>
            <w:noProof/>
            <w:color w:val="auto"/>
            <w:sz w:val="22"/>
            <w:szCs w:val="22"/>
          </w:rPr>
          <w:tab/>
        </w:r>
        <w:r w:rsidRPr="005C0B6C">
          <w:rPr>
            <w:rStyle w:val="Hyperlink"/>
            <w:noProof/>
          </w:rPr>
          <w:t>Exporting data</w:t>
        </w:r>
        <w:r>
          <w:rPr>
            <w:noProof/>
            <w:webHidden/>
          </w:rPr>
          <w:tab/>
        </w:r>
        <w:r>
          <w:rPr>
            <w:noProof/>
            <w:webHidden/>
          </w:rPr>
          <w:fldChar w:fldCharType="begin"/>
        </w:r>
        <w:r>
          <w:rPr>
            <w:noProof/>
            <w:webHidden/>
          </w:rPr>
          <w:instrText xml:space="preserve"> PAGEREF _Toc87192211 \h </w:instrText>
        </w:r>
        <w:r>
          <w:rPr>
            <w:noProof/>
            <w:webHidden/>
          </w:rPr>
        </w:r>
      </w:ins>
      <w:r>
        <w:rPr>
          <w:noProof/>
          <w:webHidden/>
        </w:rPr>
        <w:fldChar w:fldCharType="separate"/>
      </w:r>
      <w:ins w:id="63" w:author="Leorey" w:date="2021-11-07T15:42:00Z">
        <w:r>
          <w:rPr>
            <w:noProof/>
            <w:webHidden/>
          </w:rPr>
          <w:t>19</w:t>
        </w:r>
        <w:r>
          <w:rPr>
            <w:noProof/>
            <w:webHidden/>
          </w:rPr>
          <w:fldChar w:fldCharType="end"/>
        </w:r>
        <w:r w:rsidRPr="005C0B6C">
          <w:rPr>
            <w:rStyle w:val="Hyperlink"/>
            <w:noProof/>
          </w:rPr>
          <w:fldChar w:fldCharType="end"/>
        </w:r>
      </w:ins>
    </w:p>
    <w:p w14:paraId="49FEF7F6" w14:textId="1B7F68F5" w:rsidR="00D3664A" w:rsidRDefault="00D3664A">
      <w:pPr>
        <w:pStyle w:val="TOC1"/>
        <w:tabs>
          <w:tab w:val="left" w:pos="440"/>
          <w:tab w:val="right" w:leader="dot" w:pos="9628"/>
        </w:tabs>
        <w:rPr>
          <w:ins w:id="64" w:author="Leorey" w:date="2021-11-07T15:42:00Z"/>
          <w:rFonts w:eastAsiaTheme="minorEastAsia" w:cstheme="minorBidi"/>
          <w:b w:val="0"/>
          <w:bCs w:val="0"/>
          <w:caps w:val="0"/>
          <w:noProof/>
          <w:color w:val="auto"/>
          <w:sz w:val="22"/>
          <w:szCs w:val="22"/>
        </w:rPr>
      </w:pPr>
      <w:ins w:id="65"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"_Toc87192212"</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highlight w:val="yellow"/>
          </w:rPr>
          <w:t>4</w:t>
        </w:r>
        <w:r>
          <w:rPr>
            <w:rFonts w:eastAsiaTheme="minorEastAsia" w:cstheme="minorBidi"/>
            <w:b w:val="0"/>
            <w:bCs w:val="0"/>
            <w:caps w:val="0"/>
            <w:noProof/>
            <w:color w:val="auto"/>
            <w:sz w:val="22"/>
            <w:szCs w:val="22"/>
          </w:rPr>
          <w:tab/>
        </w:r>
        <w:r w:rsidRPr="005C0B6C">
          <w:rPr>
            <w:rStyle w:val="Hyperlink"/>
            <w:noProof/>
            <w:highlight w:val="yellow"/>
          </w:rPr>
          <w:t>References</w:t>
        </w:r>
        <w:r>
          <w:rPr>
            <w:noProof/>
            <w:webHidden/>
          </w:rPr>
          <w:tab/>
        </w:r>
        <w:r>
          <w:rPr>
            <w:noProof/>
            <w:webHidden/>
          </w:rPr>
          <w:fldChar w:fldCharType="begin"/>
        </w:r>
        <w:r>
          <w:rPr>
            <w:noProof/>
            <w:webHidden/>
          </w:rPr>
          <w:instrText xml:space="preserve"> PAGEREF _Toc87192212 \h </w:instrText>
        </w:r>
        <w:r>
          <w:rPr>
            <w:noProof/>
            <w:webHidden/>
          </w:rPr>
        </w:r>
      </w:ins>
      <w:r>
        <w:rPr>
          <w:noProof/>
          <w:webHidden/>
        </w:rPr>
        <w:fldChar w:fldCharType="separate"/>
      </w:r>
      <w:ins w:id="66" w:author="Leorey" w:date="2021-11-07T15:42:00Z">
        <w:r>
          <w:rPr>
            <w:noProof/>
            <w:webHidden/>
          </w:rPr>
          <w:t>21</w:t>
        </w:r>
        <w:r>
          <w:rPr>
            <w:noProof/>
            <w:webHidden/>
          </w:rPr>
          <w:fldChar w:fldCharType="end"/>
        </w:r>
        <w:r w:rsidRPr="005C0B6C">
          <w:rPr>
            <w:rStyle w:val="Hyperlink"/>
            <w:noProof/>
          </w:rPr>
          <w:fldChar w:fldCharType="end"/>
        </w:r>
      </w:ins>
    </w:p>
    <w:p w14:paraId="557B63AB" w14:textId="36B4F1CC" w:rsidR="00D3664A" w:rsidRDefault="00D3664A">
      <w:pPr>
        <w:pStyle w:val="TOC1"/>
        <w:tabs>
          <w:tab w:val="left" w:pos="440"/>
          <w:tab w:val="right" w:leader="dot" w:pos="9628"/>
        </w:tabs>
        <w:rPr>
          <w:ins w:id="67" w:author="Leorey" w:date="2021-11-07T15:42:00Z"/>
          <w:rFonts w:eastAsiaTheme="minorEastAsia" w:cstheme="minorBidi"/>
          <w:b w:val="0"/>
          <w:bCs w:val="0"/>
          <w:caps w:val="0"/>
          <w:noProof/>
          <w:color w:val="auto"/>
          <w:sz w:val="22"/>
          <w:szCs w:val="22"/>
        </w:rPr>
      </w:pPr>
      <w:ins w:id="68"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"_Toc87192213"</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highlight w:val="yellow"/>
          </w:rPr>
          <w:t>5</w:t>
        </w:r>
        <w:r>
          <w:rPr>
            <w:rFonts w:eastAsiaTheme="minorEastAsia" w:cstheme="minorBidi"/>
            <w:b w:val="0"/>
            <w:bCs w:val="0"/>
            <w:caps w:val="0"/>
            <w:noProof/>
            <w:color w:val="auto"/>
            <w:sz w:val="22"/>
            <w:szCs w:val="22"/>
          </w:rPr>
          <w:tab/>
        </w:r>
        <w:r w:rsidRPr="005C0B6C">
          <w:rPr>
            <w:rStyle w:val="Hyperlink"/>
            <w:noProof/>
            <w:highlight w:val="yellow"/>
          </w:rPr>
          <w:t>Appendix A: Sample Job File</w:t>
        </w:r>
        <w:r>
          <w:rPr>
            <w:noProof/>
            <w:webHidden/>
          </w:rPr>
          <w:tab/>
        </w:r>
        <w:r>
          <w:rPr>
            <w:noProof/>
            <w:webHidden/>
          </w:rPr>
          <w:fldChar w:fldCharType="begin"/>
        </w:r>
        <w:r>
          <w:rPr>
            <w:noProof/>
            <w:webHidden/>
          </w:rPr>
          <w:instrText xml:space="preserve"> PAGEREF _Toc87192213 \h </w:instrText>
        </w:r>
        <w:r>
          <w:rPr>
            <w:noProof/>
            <w:webHidden/>
          </w:rPr>
        </w:r>
      </w:ins>
      <w:r>
        <w:rPr>
          <w:noProof/>
          <w:webHidden/>
        </w:rPr>
        <w:fldChar w:fldCharType="separate"/>
      </w:r>
      <w:ins w:id="69" w:author="Leorey" w:date="2021-11-07T15:42:00Z">
        <w:r>
          <w:rPr>
            <w:noProof/>
            <w:webHidden/>
          </w:rPr>
          <w:t>22</w:t>
        </w:r>
        <w:r>
          <w:rPr>
            <w:noProof/>
            <w:webHidden/>
          </w:rPr>
          <w:fldChar w:fldCharType="end"/>
        </w:r>
        <w:r w:rsidRPr="005C0B6C">
          <w:rPr>
            <w:rStyle w:val="Hyperlink"/>
            <w:noProof/>
          </w:rPr>
          <w:fldChar w:fldCharType="end"/>
        </w:r>
      </w:ins>
    </w:p>
    <w:p w14:paraId="79AB8603" w14:textId="60262576" w:rsidR="00D3664A" w:rsidRDefault="00D3664A">
      <w:pPr>
        <w:pStyle w:val="TOC1"/>
        <w:tabs>
          <w:tab w:val="left" w:pos="440"/>
          <w:tab w:val="right" w:leader="dot" w:pos="9628"/>
        </w:tabs>
        <w:rPr>
          <w:ins w:id="70" w:author="Leorey" w:date="2021-11-07T15:42:00Z"/>
          <w:rFonts w:eastAsiaTheme="minorEastAsia" w:cstheme="minorBidi"/>
          <w:b w:val="0"/>
          <w:bCs w:val="0"/>
          <w:caps w:val="0"/>
          <w:noProof/>
          <w:color w:val="auto"/>
          <w:sz w:val="22"/>
          <w:szCs w:val="22"/>
        </w:rPr>
      </w:pPr>
      <w:ins w:id="71"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"_Toc87192214"</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6</w:t>
        </w:r>
        <w:r>
          <w:rPr>
            <w:rFonts w:eastAsiaTheme="minorEastAsia" w:cstheme="minorBidi"/>
            <w:b w:val="0"/>
            <w:bCs w:val="0"/>
            <w:caps w:val="0"/>
            <w:noProof/>
            <w:color w:val="auto"/>
            <w:sz w:val="22"/>
            <w:szCs w:val="22"/>
          </w:rPr>
          <w:tab/>
        </w:r>
        <w:r w:rsidRPr="005C0B6C">
          <w:rPr>
            <w:rStyle w:val="Hyperlink"/>
            <w:noProof/>
          </w:rPr>
          <w:t>Appendix B: Viewer Controls</w:t>
        </w:r>
        <w:r>
          <w:rPr>
            <w:noProof/>
            <w:webHidden/>
          </w:rPr>
          <w:tab/>
        </w:r>
        <w:r>
          <w:rPr>
            <w:noProof/>
            <w:webHidden/>
          </w:rPr>
          <w:fldChar w:fldCharType="begin"/>
        </w:r>
        <w:r>
          <w:rPr>
            <w:noProof/>
            <w:webHidden/>
          </w:rPr>
          <w:instrText xml:space="preserve"> PAGEREF _Toc87192214 \h </w:instrText>
        </w:r>
        <w:r>
          <w:rPr>
            <w:noProof/>
            <w:webHidden/>
          </w:rPr>
        </w:r>
      </w:ins>
      <w:r>
        <w:rPr>
          <w:noProof/>
          <w:webHidden/>
        </w:rPr>
        <w:fldChar w:fldCharType="separate"/>
      </w:r>
      <w:ins w:id="72" w:author="Leorey" w:date="2021-11-07T15:42:00Z">
        <w:r>
          <w:rPr>
            <w:noProof/>
            <w:webHidden/>
          </w:rPr>
          <w:t>23</w:t>
        </w:r>
        <w:r>
          <w:rPr>
            <w:noProof/>
            <w:webHidden/>
          </w:rPr>
          <w:fldChar w:fldCharType="end"/>
        </w:r>
        <w:r w:rsidRPr="005C0B6C">
          <w:rPr>
            <w:rStyle w:val="Hyperlink"/>
            <w:noProof/>
          </w:rPr>
          <w:fldChar w:fldCharType="end"/>
        </w:r>
      </w:ins>
    </w:p>
    <w:p w14:paraId="44411AB3" w14:textId="7E7D4BC4" w:rsidR="00D3664A" w:rsidRDefault="00D3664A">
      <w:pPr>
        <w:pStyle w:val="TOC1"/>
        <w:tabs>
          <w:tab w:val="left" w:pos="440"/>
          <w:tab w:val="right" w:leader="dot" w:pos="9628"/>
        </w:tabs>
        <w:rPr>
          <w:ins w:id="73" w:author="Leorey" w:date="2021-11-07T15:42:00Z"/>
          <w:rFonts w:eastAsiaTheme="minorEastAsia" w:cstheme="minorBidi"/>
          <w:b w:val="0"/>
          <w:bCs w:val="0"/>
          <w:caps w:val="0"/>
          <w:noProof/>
          <w:color w:val="auto"/>
          <w:sz w:val="22"/>
          <w:szCs w:val="22"/>
        </w:rPr>
      </w:pPr>
      <w:ins w:id="74"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"_Toc87192215"</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7</w:t>
        </w:r>
        <w:r>
          <w:rPr>
            <w:rFonts w:eastAsiaTheme="minorEastAsia" w:cstheme="minorBidi"/>
            <w:b w:val="0"/>
            <w:bCs w:val="0"/>
            <w:caps w:val="0"/>
            <w:noProof/>
            <w:color w:val="auto"/>
            <w:sz w:val="22"/>
            <w:szCs w:val="22"/>
          </w:rPr>
          <w:tab/>
        </w:r>
        <w:r w:rsidRPr="005C0B6C">
          <w:rPr>
            <w:rStyle w:val="Hyperlink"/>
            <w:noProof/>
          </w:rPr>
          <w:t>Appendix C: Menus and Dialogs</w:t>
        </w:r>
        <w:r>
          <w:rPr>
            <w:noProof/>
            <w:webHidden/>
          </w:rPr>
          <w:tab/>
        </w:r>
        <w:r>
          <w:rPr>
            <w:noProof/>
            <w:webHidden/>
          </w:rPr>
          <w:fldChar w:fldCharType="begin"/>
        </w:r>
        <w:r>
          <w:rPr>
            <w:noProof/>
            <w:webHidden/>
          </w:rPr>
          <w:instrText xml:space="preserve"> PAGEREF _Toc87192215 \h </w:instrText>
        </w:r>
        <w:r>
          <w:rPr>
            <w:noProof/>
            <w:webHidden/>
          </w:rPr>
        </w:r>
      </w:ins>
      <w:r>
        <w:rPr>
          <w:noProof/>
          <w:webHidden/>
        </w:rPr>
        <w:fldChar w:fldCharType="separate"/>
      </w:r>
      <w:ins w:id="75" w:author="Leorey" w:date="2021-11-07T15:42:00Z">
        <w:r>
          <w:rPr>
            <w:noProof/>
            <w:webHidden/>
          </w:rPr>
          <w:t>25</w:t>
        </w:r>
        <w:r>
          <w:rPr>
            <w:noProof/>
            <w:webHidden/>
          </w:rPr>
          <w:fldChar w:fldCharType="end"/>
        </w:r>
        <w:r w:rsidRPr="005C0B6C">
          <w:rPr>
            <w:rStyle w:val="Hyperlink"/>
            <w:noProof/>
          </w:rPr>
          <w:fldChar w:fldCharType="end"/>
        </w:r>
      </w:ins>
    </w:p>
    <w:p w14:paraId="10AA1760" w14:textId="7FCFB063" w:rsidR="00D3664A" w:rsidRDefault="00D3664A">
      <w:pPr>
        <w:pStyle w:val="TOC2"/>
        <w:tabs>
          <w:tab w:val="left" w:pos="880"/>
          <w:tab w:val="right" w:leader="dot" w:pos="9628"/>
        </w:tabs>
        <w:rPr>
          <w:ins w:id="76" w:author="Leorey" w:date="2021-11-07T15:42:00Z"/>
          <w:rFonts w:eastAsiaTheme="minorEastAsia" w:cstheme="minorBidi"/>
          <w:smallCaps w:val="0"/>
          <w:noProof/>
          <w:color w:val="auto"/>
          <w:sz w:val="22"/>
          <w:szCs w:val="22"/>
        </w:rPr>
      </w:pPr>
      <w:ins w:id="77"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"_Toc87192216"</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7.1</w:t>
        </w:r>
        <w:r>
          <w:rPr>
            <w:rFonts w:eastAsiaTheme="minorEastAsia" w:cstheme="minorBidi"/>
            <w:smallCaps w:val="0"/>
            <w:noProof/>
            <w:color w:val="auto"/>
            <w:sz w:val="22"/>
            <w:szCs w:val="22"/>
          </w:rPr>
          <w:tab/>
        </w:r>
        <w:r w:rsidRPr="005C0B6C">
          <w:rPr>
            <w:rStyle w:val="Hyperlink"/>
            <w:noProof/>
          </w:rPr>
          <w:t>Main menu</w:t>
        </w:r>
        <w:r>
          <w:rPr>
            <w:noProof/>
            <w:webHidden/>
          </w:rPr>
          <w:tab/>
        </w:r>
        <w:r>
          <w:rPr>
            <w:noProof/>
            <w:webHidden/>
          </w:rPr>
          <w:fldChar w:fldCharType="begin"/>
        </w:r>
        <w:r>
          <w:rPr>
            <w:noProof/>
            <w:webHidden/>
          </w:rPr>
          <w:instrText xml:space="preserve"> PAGEREF _Toc87192216 \h </w:instrText>
        </w:r>
        <w:r>
          <w:rPr>
            <w:noProof/>
            <w:webHidden/>
          </w:rPr>
        </w:r>
      </w:ins>
      <w:r>
        <w:rPr>
          <w:noProof/>
          <w:webHidden/>
        </w:rPr>
        <w:fldChar w:fldCharType="separate"/>
      </w:r>
      <w:ins w:id="78" w:author="Leorey" w:date="2021-11-07T15:42:00Z">
        <w:r>
          <w:rPr>
            <w:noProof/>
            <w:webHidden/>
          </w:rPr>
          <w:t>25</w:t>
        </w:r>
        <w:r>
          <w:rPr>
            <w:noProof/>
            <w:webHidden/>
          </w:rPr>
          <w:fldChar w:fldCharType="end"/>
        </w:r>
        <w:r w:rsidRPr="005C0B6C">
          <w:rPr>
            <w:rStyle w:val="Hyperlink"/>
            <w:noProof/>
          </w:rPr>
          <w:fldChar w:fldCharType="end"/>
        </w:r>
      </w:ins>
    </w:p>
    <w:p w14:paraId="684F8940" w14:textId="627FC606" w:rsidR="00D3664A" w:rsidRDefault="00D3664A">
      <w:pPr>
        <w:pStyle w:val="TOC2"/>
        <w:tabs>
          <w:tab w:val="left" w:pos="880"/>
          <w:tab w:val="right" w:leader="dot" w:pos="9628"/>
        </w:tabs>
        <w:rPr>
          <w:ins w:id="79" w:author="Leorey" w:date="2021-11-07T15:42:00Z"/>
          <w:rFonts w:eastAsiaTheme="minorEastAsia" w:cstheme="minorBidi"/>
          <w:smallCaps w:val="0"/>
          <w:noProof/>
          <w:color w:val="auto"/>
          <w:sz w:val="22"/>
          <w:szCs w:val="22"/>
        </w:rPr>
      </w:pPr>
      <w:ins w:id="80"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"_Toc87192217"</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7.2</w:t>
        </w:r>
        <w:r>
          <w:rPr>
            <w:rFonts w:eastAsiaTheme="minorEastAsia" w:cstheme="minorBidi"/>
            <w:smallCaps w:val="0"/>
            <w:noProof/>
            <w:color w:val="auto"/>
            <w:sz w:val="22"/>
            <w:szCs w:val="22"/>
          </w:rPr>
          <w:tab/>
        </w:r>
        <w:r w:rsidRPr="005C0B6C">
          <w:rPr>
            <w:rStyle w:val="Hyperlink"/>
            <w:noProof/>
          </w:rPr>
          <w:t>Job menu</w:t>
        </w:r>
        <w:r>
          <w:rPr>
            <w:noProof/>
            <w:webHidden/>
          </w:rPr>
          <w:tab/>
        </w:r>
        <w:r>
          <w:rPr>
            <w:noProof/>
            <w:webHidden/>
          </w:rPr>
          <w:fldChar w:fldCharType="begin"/>
        </w:r>
        <w:r>
          <w:rPr>
            <w:noProof/>
            <w:webHidden/>
          </w:rPr>
          <w:instrText xml:space="preserve"> PAGEREF _Toc87192217 \h </w:instrText>
        </w:r>
        <w:r>
          <w:rPr>
            <w:noProof/>
            <w:webHidden/>
          </w:rPr>
        </w:r>
      </w:ins>
      <w:r>
        <w:rPr>
          <w:noProof/>
          <w:webHidden/>
        </w:rPr>
        <w:fldChar w:fldCharType="separate"/>
      </w:r>
      <w:ins w:id="81" w:author="Leorey" w:date="2021-11-07T15:42:00Z">
        <w:r>
          <w:rPr>
            <w:noProof/>
            <w:webHidden/>
          </w:rPr>
          <w:t>25</w:t>
        </w:r>
        <w:r>
          <w:rPr>
            <w:noProof/>
            <w:webHidden/>
          </w:rPr>
          <w:fldChar w:fldCharType="end"/>
        </w:r>
        <w:r w:rsidRPr="005C0B6C">
          <w:rPr>
            <w:rStyle w:val="Hyperlink"/>
            <w:noProof/>
          </w:rPr>
          <w:fldChar w:fldCharType="end"/>
        </w:r>
      </w:ins>
    </w:p>
    <w:p w14:paraId="4E51521D" w14:textId="71175C0C" w:rsidR="00D3664A" w:rsidRDefault="00D3664A">
      <w:pPr>
        <w:pStyle w:val="TOC2"/>
        <w:tabs>
          <w:tab w:val="left" w:pos="880"/>
          <w:tab w:val="right" w:leader="dot" w:pos="9628"/>
        </w:tabs>
        <w:rPr>
          <w:ins w:id="82" w:author="Leorey" w:date="2021-11-07T15:42:00Z"/>
          <w:rFonts w:eastAsiaTheme="minorEastAsia" w:cstheme="minorBidi"/>
          <w:smallCaps w:val="0"/>
          <w:noProof/>
          <w:color w:val="auto"/>
          <w:sz w:val="22"/>
          <w:szCs w:val="22"/>
        </w:rPr>
      </w:pPr>
      <w:ins w:id="83"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"_Toc87192218"</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7.3</w:t>
        </w:r>
        <w:r>
          <w:rPr>
            <w:rFonts w:eastAsiaTheme="minorEastAsia" w:cstheme="minorBidi"/>
            <w:smallCaps w:val="0"/>
            <w:noProof/>
            <w:color w:val="auto"/>
            <w:sz w:val="22"/>
            <w:szCs w:val="22"/>
          </w:rPr>
          <w:tab/>
        </w:r>
        <w:r w:rsidRPr="005C0B6C">
          <w:rPr>
            <w:rStyle w:val="Hyperlink"/>
            <w:noProof/>
          </w:rPr>
          <w:t>Logs menu</w:t>
        </w:r>
        <w:r>
          <w:rPr>
            <w:noProof/>
            <w:webHidden/>
          </w:rPr>
          <w:tab/>
        </w:r>
        <w:r>
          <w:rPr>
            <w:noProof/>
            <w:webHidden/>
          </w:rPr>
          <w:fldChar w:fldCharType="begin"/>
        </w:r>
        <w:r>
          <w:rPr>
            <w:noProof/>
            <w:webHidden/>
          </w:rPr>
          <w:instrText xml:space="preserve"> PAGEREF _Toc87192218 \h </w:instrText>
        </w:r>
        <w:r>
          <w:rPr>
            <w:noProof/>
            <w:webHidden/>
          </w:rPr>
        </w:r>
      </w:ins>
      <w:r>
        <w:rPr>
          <w:noProof/>
          <w:webHidden/>
        </w:rPr>
        <w:fldChar w:fldCharType="separate"/>
      </w:r>
      <w:ins w:id="84" w:author="Leorey" w:date="2021-11-07T15:42:00Z">
        <w:r>
          <w:rPr>
            <w:noProof/>
            <w:webHidden/>
          </w:rPr>
          <w:t>27</w:t>
        </w:r>
        <w:r>
          <w:rPr>
            <w:noProof/>
            <w:webHidden/>
          </w:rPr>
          <w:fldChar w:fldCharType="end"/>
        </w:r>
        <w:r w:rsidRPr="005C0B6C">
          <w:rPr>
            <w:rStyle w:val="Hyperlink"/>
            <w:noProof/>
          </w:rPr>
          <w:fldChar w:fldCharType="end"/>
        </w:r>
      </w:ins>
    </w:p>
    <w:p w14:paraId="20C7F1A9" w14:textId="572D4156" w:rsidR="00D3664A" w:rsidRDefault="00D3664A">
      <w:pPr>
        <w:pStyle w:val="TOC1"/>
        <w:tabs>
          <w:tab w:val="left" w:pos="440"/>
          <w:tab w:val="right" w:leader="dot" w:pos="9628"/>
        </w:tabs>
        <w:rPr>
          <w:ins w:id="85" w:author="Leorey" w:date="2021-11-07T15:42:00Z"/>
          <w:rFonts w:eastAsiaTheme="minorEastAsia" w:cstheme="minorBidi"/>
          <w:b w:val="0"/>
          <w:bCs w:val="0"/>
          <w:caps w:val="0"/>
          <w:noProof/>
          <w:color w:val="auto"/>
          <w:sz w:val="22"/>
          <w:szCs w:val="22"/>
        </w:rPr>
      </w:pPr>
      <w:ins w:id="86"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"_Toc87192219"</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8</w:t>
        </w:r>
        <w:r>
          <w:rPr>
            <w:rFonts w:eastAsiaTheme="minorEastAsia" w:cstheme="minorBidi"/>
            <w:b w:val="0"/>
            <w:bCs w:val="0"/>
            <w:caps w:val="0"/>
            <w:noProof/>
            <w:color w:val="auto"/>
            <w:sz w:val="22"/>
            <w:szCs w:val="22"/>
          </w:rPr>
          <w:tab/>
        </w:r>
        <w:r w:rsidRPr="005C0B6C">
          <w:rPr>
            <w:rStyle w:val="Hyperlink"/>
            <w:noProof/>
          </w:rPr>
          <w:t>Appendix D: Scenario Settings</w:t>
        </w:r>
        <w:r>
          <w:rPr>
            <w:noProof/>
            <w:webHidden/>
          </w:rPr>
          <w:tab/>
        </w:r>
        <w:r>
          <w:rPr>
            <w:noProof/>
            <w:webHidden/>
          </w:rPr>
          <w:fldChar w:fldCharType="begin"/>
        </w:r>
        <w:r>
          <w:rPr>
            <w:noProof/>
            <w:webHidden/>
          </w:rPr>
          <w:instrText xml:space="preserve"> PAGEREF _Toc87192219 \h </w:instrText>
        </w:r>
        <w:r>
          <w:rPr>
            <w:noProof/>
            <w:webHidden/>
          </w:rPr>
        </w:r>
      </w:ins>
      <w:r>
        <w:rPr>
          <w:noProof/>
          <w:webHidden/>
        </w:rPr>
        <w:fldChar w:fldCharType="separate"/>
      </w:r>
      <w:ins w:id="87" w:author="Leorey" w:date="2021-11-07T15:42:00Z">
        <w:r>
          <w:rPr>
            <w:noProof/>
            <w:webHidden/>
          </w:rPr>
          <w:t>29</w:t>
        </w:r>
        <w:r>
          <w:rPr>
            <w:noProof/>
            <w:webHidden/>
          </w:rPr>
          <w:fldChar w:fldCharType="end"/>
        </w:r>
        <w:r w:rsidRPr="005C0B6C">
          <w:rPr>
            <w:rStyle w:val="Hyperlink"/>
            <w:noProof/>
          </w:rPr>
          <w:fldChar w:fldCharType="end"/>
        </w:r>
      </w:ins>
    </w:p>
    <w:p w14:paraId="318EB30B" w14:textId="63EEF83D" w:rsidR="00D3664A" w:rsidRDefault="00D3664A">
      <w:pPr>
        <w:pStyle w:val="TOC1"/>
        <w:tabs>
          <w:tab w:val="left" w:pos="440"/>
          <w:tab w:val="right" w:leader="dot" w:pos="9628"/>
        </w:tabs>
        <w:rPr>
          <w:ins w:id="88" w:author="Leorey" w:date="2021-11-07T15:42:00Z"/>
          <w:rFonts w:eastAsiaTheme="minorEastAsia" w:cstheme="minorBidi"/>
          <w:b w:val="0"/>
          <w:bCs w:val="0"/>
          <w:caps w:val="0"/>
          <w:noProof/>
          <w:color w:val="auto"/>
          <w:sz w:val="22"/>
          <w:szCs w:val="22"/>
        </w:rPr>
      </w:pPr>
      <w:ins w:id="89"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"_Toc87192220"</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9</w:t>
        </w:r>
        <w:r>
          <w:rPr>
            <w:rFonts w:eastAsiaTheme="minorEastAsia" w:cstheme="minorBidi"/>
            <w:b w:val="0"/>
            <w:bCs w:val="0"/>
            <w:caps w:val="0"/>
            <w:noProof/>
            <w:color w:val="auto"/>
            <w:sz w:val="22"/>
            <w:szCs w:val="22"/>
          </w:rPr>
          <w:tab/>
        </w:r>
        <w:r w:rsidRPr="005C0B6C">
          <w:rPr>
            <w:rStyle w:val="Hyperlink"/>
            <w:noProof/>
          </w:rPr>
          <w:t>Appendix E: Map and Layer Settings</w:t>
        </w:r>
        <w:r>
          <w:rPr>
            <w:noProof/>
            <w:webHidden/>
          </w:rPr>
          <w:tab/>
        </w:r>
        <w:r>
          <w:rPr>
            <w:noProof/>
            <w:webHidden/>
          </w:rPr>
          <w:fldChar w:fldCharType="begin"/>
        </w:r>
        <w:r>
          <w:rPr>
            <w:noProof/>
            <w:webHidden/>
          </w:rPr>
          <w:instrText xml:space="preserve"> PAGEREF _Toc87192220 \h </w:instrText>
        </w:r>
        <w:r>
          <w:rPr>
            <w:noProof/>
            <w:webHidden/>
          </w:rPr>
        </w:r>
      </w:ins>
      <w:r>
        <w:rPr>
          <w:noProof/>
          <w:webHidden/>
        </w:rPr>
        <w:fldChar w:fldCharType="separate"/>
      </w:r>
      <w:ins w:id="90" w:author="Leorey" w:date="2021-11-07T15:42:00Z">
        <w:r>
          <w:rPr>
            <w:noProof/>
            <w:webHidden/>
          </w:rPr>
          <w:t>32</w:t>
        </w:r>
        <w:r>
          <w:rPr>
            <w:noProof/>
            <w:webHidden/>
          </w:rPr>
          <w:fldChar w:fldCharType="end"/>
        </w:r>
        <w:r w:rsidRPr="005C0B6C">
          <w:rPr>
            <w:rStyle w:val="Hyperlink"/>
            <w:noProof/>
          </w:rPr>
          <w:fldChar w:fldCharType="end"/>
        </w:r>
      </w:ins>
    </w:p>
    <w:p w14:paraId="4A776DE2" w14:textId="29F04134" w:rsidR="00D3664A" w:rsidRDefault="00D3664A">
      <w:pPr>
        <w:pStyle w:val="TOC2"/>
        <w:tabs>
          <w:tab w:val="left" w:pos="880"/>
          <w:tab w:val="right" w:leader="dot" w:pos="9628"/>
        </w:tabs>
        <w:rPr>
          <w:ins w:id="91" w:author="Leorey" w:date="2021-11-07T15:42:00Z"/>
          <w:rFonts w:eastAsiaTheme="minorEastAsia" w:cstheme="minorBidi"/>
          <w:smallCaps w:val="0"/>
          <w:noProof/>
          <w:color w:val="auto"/>
          <w:sz w:val="22"/>
          <w:szCs w:val="22"/>
        </w:rPr>
      </w:pPr>
      <w:ins w:id="92"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"_Toc87192221"</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9.1</w:t>
        </w:r>
        <w:r>
          <w:rPr>
            <w:rFonts w:eastAsiaTheme="minorEastAsia" w:cstheme="minorBidi"/>
            <w:smallCaps w:val="0"/>
            <w:noProof/>
            <w:color w:val="auto"/>
            <w:sz w:val="22"/>
            <w:szCs w:val="22"/>
          </w:rPr>
          <w:tab/>
        </w:r>
        <w:r w:rsidRPr="005C0B6C">
          <w:rPr>
            <w:rStyle w:val="Hyperlink"/>
            <w:noProof/>
          </w:rPr>
          <w:t>Colour scales</w:t>
        </w:r>
        <w:r>
          <w:rPr>
            <w:noProof/>
            <w:webHidden/>
          </w:rPr>
          <w:tab/>
        </w:r>
        <w:r>
          <w:rPr>
            <w:noProof/>
            <w:webHidden/>
          </w:rPr>
          <w:fldChar w:fldCharType="begin"/>
        </w:r>
        <w:r>
          <w:rPr>
            <w:noProof/>
            <w:webHidden/>
          </w:rPr>
          <w:instrText xml:space="preserve"> PAGEREF _Toc87192221 \h </w:instrText>
        </w:r>
        <w:r>
          <w:rPr>
            <w:noProof/>
            <w:webHidden/>
          </w:rPr>
        </w:r>
      </w:ins>
      <w:r>
        <w:rPr>
          <w:noProof/>
          <w:webHidden/>
        </w:rPr>
        <w:fldChar w:fldCharType="separate"/>
      </w:r>
      <w:ins w:id="93" w:author="Leorey" w:date="2021-11-07T15:42:00Z">
        <w:r>
          <w:rPr>
            <w:noProof/>
            <w:webHidden/>
          </w:rPr>
          <w:t>33</w:t>
        </w:r>
        <w:r>
          <w:rPr>
            <w:noProof/>
            <w:webHidden/>
          </w:rPr>
          <w:fldChar w:fldCharType="end"/>
        </w:r>
        <w:r w:rsidRPr="005C0B6C">
          <w:rPr>
            <w:rStyle w:val="Hyperlink"/>
            <w:noProof/>
          </w:rPr>
          <w:fldChar w:fldCharType="end"/>
        </w:r>
      </w:ins>
    </w:p>
    <w:p w14:paraId="62BF5C7A" w14:textId="3D89D6C1" w:rsidR="00D3664A" w:rsidRDefault="00D3664A">
      <w:pPr>
        <w:pStyle w:val="TOC2"/>
        <w:tabs>
          <w:tab w:val="left" w:pos="880"/>
          <w:tab w:val="right" w:leader="dot" w:pos="9628"/>
        </w:tabs>
        <w:rPr>
          <w:ins w:id="94" w:author="Leorey" w:date="2021-11-07T15:42:00Z"/>
          <w:rFonts w:eastAsiaTheme="minorEastAsia" w:cstheme="minorBidi"/>
          <w:smallCaps w:val="0"/>
          <w:noProof/>
          <w:color w:val="auto"/>
          <w:sz w:val="22"/>
          <w:szCs w:val="22"/>
        </w:rPr>
      </w:pPr>
      <w:ins w:id="95"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"_Toc87192222"</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9.2</w:t>
        </w:r>
        <w:r>
          <w:rPr>
            <w:rFonts w:eastAsiaTheme="minorEastAsia" w:cstheme="minorBidi"/>
            <w:smallCaps w:val="0"/>
            <w:noProof/>
            <w:color w:val="auto"/>
            <w:sz w:val="22"/>
            <w:szCs w:val="22"/>
          </w:rPr>
          <w:tab/>
        </w:r>
        <w:r w:rsidRPr="005C0B6C">
          <w:rPr>
            <w:rStyle w:val="Hyperlink"/>
            <w:noProof/>
          </w:rPr>
          <w:t>Map styles</w:t>
        </w:r>
        <w:r>
          <w:rPr>
            <w:noProof/>
            <w:webHidden/>
          </w:rPr>
          <w:tab/>
        </w:r>
        <w:r>
          <w:rPr>
            <w:noProof/>
            <w:webHidden/>
          </w:rPr>
          <w:fldChar w:fldCharType="begin"/>
        </w:r>
        <w:r>
          <w:rPr>
            <w:noProof/>
            <w:webHidden/>
          </w:rPr>
          <w:instrText xml:space="preserve"> PAGEREF _Toc87192222 \h </w:instrText>
        </w:r>
        <w:r>
          <w:rPr>
            <w:noProof/>
            <w:webHidden/>
          </w:rPr>
        </w:r>
      </w:ins>
      <w:r>
        <w:rPr>
          <w:noProof/>
          <w:webHidden/>
        </w:rPr>
        <w:fldChar w:fldCharType="separate"/>
      </w:r>
      <w:ins w:id="96" w:author="Leorey" w:date="2021-11-07T15:42:00Z">
        <w:r>
          <w:rPr>
            <w:noProof/>
            <w:webHidden/>
          </w:rPr>
          <w:t>35</w:t>
        </w:r>
        <w:r>
          <w:rPr>
            <w:noProof/>
            <w:webHidden/>
          </w:rPr>
          <w:fldChar w:fldCharType="end"/>
        </w:r>
        <w:r w:rsidRPr="005C0B6C">
          <w:rPr>
            <w:rStyle w:val="Hyperlink"/>
            <w:noProof/>
          </w:rPr>
          <w:fldChar w:fldCharType="end"/>
        </w:r>
      </w:ins>
    </w:p>
    <w:p w14:paraId="624BAB4E" w14:textId="18B44E81" w:rsidR="00D3664A" w:rsidRDefault="00D3664A">
      <w:pPr>
        <w:pStyle w:val="TOC1"/>
        <w:tabs>
          <w:tab w:val="left" w:pos="440"/>
          <w:tab w:val="right" w:leader="dot" w:pos="9628"/>
        </w:tabs>
        <w:rPr>
          <w:ins w:id="97" w:author="Leorey" w:date="2021-11-07T15:42:00Z"/>
          <w:rFonts w:eastAsiaTheme="minorEastAsia" w:cstheme="minorBidi"/>
          <w:b w:val="0"/>
          <w:bCs w:val="0"/>
          <w:caps w:val="0"/>
          <w:noProof/>
          <w:color w:val="auto"/>
          <w:sz w:val="22"/>
          <w:szCs w:val="22"/>
        </w:rPr>
      </w:pPr>
      <w:ins w:id="98"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"_Toc87192223"</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10</w:t>
        </w:r>
        <w:r>
          <w:rPr>
            <w:rFonts w:eastAsiaTheme="minorEastAsia" w:cstheme="minorBidi"/>
            <w:b w:val="0"/>
            <w:bCs w:val="0"/>
            <w:caps w:val="0"/>
            <w:noProof/>
            <w:color w:val="auto"/>
            <w:sz w:val="22"/>
            <w:szCs w:val="22"/>
          </w:rPr>
          <w:tab/>
        </w:r>
        <w:r w:rsidRPr="005C0B6C">
          <w:rPr>
            <w:rStyle w:val="Hyperlink"/>
            <w:noProof/>
          </w:rPr>
          <w:t>Appendix G: Outputs Panel</w:t>
        </w:r>
        <w:r>
          <w:rPr>
            <w:noProof/>
            <w:webHidden/>
          </w:rPr>
          <w:tab/>
        </w:r>
        <w:r>
          <w:rPr>
            <w:noProof/>
            <w:webHidden/>
          </w:rPr>
          <w:fldChar w:fldCharType="begin"/>
        </w:r>
        <w:r>
          <w:rPr>
            <w:noProof/>
            <w:webHidden/>
          </w:rPr>
          <w:instrText xml:space="preserve"> PAGEREF _Toc87192223 \h </w:instrText>
        </w:r>
        <w:r>
          <w:rPr>
            <w:noProof/>
            <w:webHidden/>
          </w:rPr>
        </w:r>
      </w:ins>
      <w:r>
        <w:rPr>
          <w:noProof/>
          <w:webHidden/>
        </w:rPr>
        <w:fldChar w:fldCharType="separate"/>
      </w:r>
      <w:ins w:id="99" w:author="Leorey" w:date="2021-11-07T15:42:00Z">
        <w:r>
          <w:rPr>
            <w:noProof/>
            <w:webHidden/>
          </w:rPr>
          <w:t>38</w:t>
        </w:r>
        <w:r>
          <w:rPr>
            <w:noProof/>
            <w:webHidden/>
          </w:rPr>
          <w:fldChar w:fldCharType="end"/>
        </w:r>
        <w:r w:rsidRPr="005C0B6C">
          <w:rPr>
            <w:rStyle w:val="Hyperlink"/>
            <w:noProof/>
          </w:rPr>
          <w:fldChar w:fldCharType="end"/>
        </w:r>
      </w:ins>
    </w:p>
    <w:p w14:paraId="0BF7BA43" w14:textId="23681881" w:rsidR="00D3664A" w:rsidRDefault="00D3664A">
      <w:pPr>
        <w:pStyle w:val="TOC1"/>
        <w:tabs>
          <w:tab w:val="left" w:pos="440"/>
          <w:tab w:val="right" w:leader="dot" w:pos="9628"/>
        </w:tabs>
        <w:rPr>
          <w:ins w:id="100" w:author="Leorey" w:date="2021-11-07T15:42:00Z"/>
          <w:rFonts w:eastAsiaTheme="minorEastAsia" w:cstheme="minorBidi"/>
          <w:b w:val="0"/>
          <w:bCs w:val="0"/>
          <w:caps w:val="0"/>
          <w:noProof/>
          <w:color w:val="auto"/>
          <w:sz w:val="22"/>
          <w:szCs w:val="22"/>
        </w:rPr>
      </w:pPr>
      <w:ins w:id="101" w:author="Leorey" w:date="2021-11-07T15:42:00Z">
        <w:r w:rsidRPr="005C0B6C">
          <w:rPr>
            <w:rStyle w:val="Hyperlink"/>
            <w:noProof/>
          </w:rPr>
          <w:fldChar w:fldCharType="begin"/>
        </w:r>
        <w:r w:rsidRPr="005C0B6C">
          <w:rPr>
            <w:rStyle w:val="Hyperlink"/>
            <w:noProof/>
          </w:rPr>
          <w:instrText xml:space="preserve"> </w:instrText>
        </w:r>
        <w:r>
          <w:rPr>
            <w:noProof/>
          </w:rPr>
          <w:instrText>HYPERLINK \l "_Toc87192224"</w:instrText>
        </w:r>
        <w:r w:rsidRPr="005C0B6C">
          <w:rPr>
            <w:rStyle w:val="Hyperlink"/>
            <w:noProof/>
          </w:rPr>
          <w:instrText xml:space="preserve"> </w:instrText>
        </w:r>
        <w:r w:rsidRPr="005C0B6C">
          <w:rPr>
            <w:rStyle w:val="Hyperlink"/>
            <w:noProof/>
          </w:rPr>
        </w:r>
        <w:r w:rsidRPr="005C0B6C">
          <w:rPr>
            <w:rStyle w:val="Hyperlink"/>
            <w:noProof/>
          </w:rPr>
          <w:fldChar w:fldCharType="separate"/>
        </w:r>
        <w:r w:rsidRPr="005C0B6C">
          <w:rPr>
            <w:rStyle w:val="Hyperlink"/>
            <w:noProof/>
          </w:rPr>
          <w:t>11</w:t>
        </w:r>
        <w:r>
          <w:rPr>
            <w:rFonts w:eastAsiaTheme="minorEastAsia" w:cstheme="minorBidi"/>
            <w:b w:val="0"/>
            <w:bCs w:val="0"/>
            <w:caps w:val="0"/>
            <w:noProof/>
            <w:color w:val="auto"/>
            <w:sz w:val="22"/>
            <w:szCs w:val="22"/>
          </w:rPr>
          <w:tab/>
        </w:r>
        <w:r w:rsidRPr="005C0B6C">
          <w:rPr>
            <w:rStyle w:val="Hyperlink"/>
            <w:noProof/>
          </w:rPr>
          <w:t>Appendix F: Output Metrics</w:t>
        </w:r>
        <w:r>
          <w:rPr>
            <w:noProof/>
            <w:webHidden/>
          </w:rPr>
          <w:tab/>
        </w:r>
        <w:r>
          <w:rPr>
            <w:noProof/>
            <w:webHidden/>
          </w:rPr>
          <w:fldChar w:fldCharType="begin"/>
        </w:r>
        <w:r>
          <w:rPr>
            <w:noProof/>
            <w:webHidden/>
          </w:rPr>
          <w:instrText xml:space="preserve"> PAGEREF _Toc87192224 \h </w:instrText>
        </w:r>
        <w:r>
          <w:rPr>
            <w:noProof/>
            <w:webHidden/>
          </w:rPr>
        </w:r>
      </w:ins>
      <w:r>
        <w:rPr>
          <w:noProof/>
          <w:webHidden/>
        </w:rPr>
        <w:fldChar w:fldCharType="separate"/>
      </w:r>
      <w:ins w:id="102" w:author="Leorey" w:date="2021-11-07T15:42:00Z">
        <w:r>
          <w:rPr>
            <w:noProof/>
            <w:webHidden/>
          </w:rPr>
          <w:t>41</w:t>
        </w:r>
        <w:r>
          <w:rPr>
            <w:noProof/>
            <w:webHidden/>
          </w:rPr>
          <w:fldChar w:fldCharType="end"/>
        </w:r>
        <w:r w:rsidRPr="005C0B6C">
          <w:rPr>
            <w:rStyle w:val="Hyperlink"/>
            <w:noProof/>
          </w:rPr>
          <w:fldChar w:fldCharType="end"/>
        </w:r>
      </w:ins>
    </w:p>
    <w:p w14:paraId="692C28DD" w14:textId="460933A6" w:rsidR="005E0C00" w:rsidDel="007F13C8" w:rsidRDefault="00001173">
      <w:pPr>
        <w:pStyle w:val="TOC1"/>
        <w:tabs>
          <w:tab w:val="left" w:pos="440"/>
          <w:tab w:val="right" w:leader="dot" w:pos="9628"/>
        </w:tabs>
        <w:rPr>
          <w:del w:id="103" w:author="Leorey" w:date="2021-11-07T12:39:00Z"/>
          <w:rFonts w:eastAsiaTheme="minorEastAsia" w:cstheme="minorBidi"/>
          <w:b w:val="0"/>
          <w:bCs w:val="0"/>
          <w:caps w:val="0"/>
          <w:noProof/>
          <w:color w:val="auto"/>
          <w:sz w:val="22"/>
          <w:szCs w:val="22"/>
        </w:rPr>
      </w:pPr>
      <w:del w:id="104" w:author="Leorey" w:date="2021-11-07T12:39:00Z">
        <w:r w:rsidDel="007F13C8">
          <w:rPr>
            <w:noProof/>
          </w:rPr>
          <w:fldChar w:fldCharType="begin"/>
        </w:r>
        <w:r w:rsidDel="007F13C8">
          <w:rPr>
            <w:noProof/>
          </w:rPr>
          <w:delInstrText xml:space="preserve"> HYPERLINK \l "_Toc85737412" </w:delInstrText>
        </w:r>
        <w:r w:rsidDel="007F13C8">
          <w:rPr>
            <w:noProof/>
          </w:rPr>
          <w:fldChar w:fldCharType="separate"/>
        </w:r>
      </w:del>
      <w:ins w:id="105" w:author="Leorey" w:date="2021-11-07T15:42:00Z">
        <w:r w:rsidR="00D3664A">
          <w:rPr>
            <w:b w:val="0"/>
            <w:bCs w:val="0"/>
            <w:noProof/>
            <w:lang w:val="en-US"/>
          </w:rPr>
          <w:t>Error! Hyperlink reference not valid.</w:t>
        </w:r>
      </w:ins>
      <w:del w:id="106" w:author="Leorey" w:date="2021-11-07T12:39:00Z">
        <w:r w:rsidR="005E0C00" w:rsidRPr="008037C0" w:rsidDel="007F13C8">
          <w:rPr>
            <w:rStyle w:val="Hyperlink"/>
            <w:noProof/>
          </w:rPr>
          <w:delText>1</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Introduction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_Toc85737412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5E288525" w14:textId="64435122" w:rsidR="005E0C00" w:rsidDel="007F13C8" w:rsidRDefault="00001173">
      <w:pPr>
        <w:pStyle w:val="TOC2"/>
        <w:tabs>
          <w:tab w:val="left" w:pos="880"/>
          <w:tab w:val="right" w:leader="dot" w:pos="9628"/>
        </w:tabs>
        <w:rPr>
          <w:del w:id="107" w:author="Leorey" w:date="2021-11-07T12:39:00Z"/>
          <w:rFonts w:eastAsiaTheme="minorEastAsia" w:cstheme="minorBidi"/>
          <w:smallCaps w:val="0"/>
          <w:noProof/>
          <w:color w:val="auto"/>
          <w:sz w:val="22"/>
          <w:szCs w:val="22"/>
        </w:rPr>
      </w:pPr>
      <w:del w:id="108" w:author="Leorey" w:date="2021-11-07T12:39:00Z">
        <w:r w:rsidDel="007F13C8">
          <w:rPr>
            <w:noProof/>
          </w:rPr>
          <w:fldChar w:fldCharType="begin"/>
        </w:r>
        <w:r w:rsidDel="007F13C8">
          <w:rPr>
            <w:noProof/>
          </w:rPr>
          <w:delInstrText xml:space="preserve"> HYPERLINK \l "_Toc85737413" </w:delInstrText>
        </w:r>
        <w:r w:rsidDel="007F13C8">
          <w:rPr>
            <w:noProof/>
          </w:rPr>
          <w:fldChar w:fldCharType="separate"/>
        </w:r>
      </w:del>
      <w:ins w:id="109" w:author="Leorey" w:date="2021-11-07T15:42:00Z">
        <w:r w:rsidR="00D3664A">
          <w:rPr>
            <w:b/>
            <w:bCs/>
            <w:noProof/>
            <w:lang w:val="en-US"/>
          </w:rPr>
          <w:t>Error! Hyperlink reference not valid.</w:t>
        </w:r>
      </w:ins>
      <w:del w:id="110" w:author="Leorey" w:date="2021-11-07T12:39:00Z">
        <w:r w:rsidR="005E0C00" w:rsidRPr="008037C0" w:rsidDel="007F13C8">
          <w:rPr>
            <w:rStyle w:val="Hyperlink"/>
            <w:noProof/>
          </w:rPr>
          <w:delText>1.1</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Service Objectives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_Toc85737413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5388B4A2" w14:textId="75CDA53A" w:rsidR="005E0C00" w:rsidDel="007F13C8" w:rsidRDefault="00001173">
      <w:pPr>
        <w:pStyle w:val="TOC2"/>
        <w:tabs>
          <w:tab w:val="left" w:pos="880"/>
          <w:tab w:val="right" w:leader="dot" w:pos="9628"/>
        </w:tabs>
        <w:rPr>
          <w:del w:id="111" w:author="Leorey" w:date="2021-11-07T12:39:00Z"/>
          <w:rFonts w:eastAsiaTheme="minorEastAsia" w:cstheme="minorBidi"/>
          <w:smallCaps w:val="0"/>
          <w:noProof/>
          <w:color w:val="auto"/>
          <w:sz w:val="22"/>
          <w:szCs w:val="22"/>
        </w:rPr>
      </w:pPr>
      <w:del w:id="112" w:author="Leorey" w:date="2021-11-07T12:39:00Z">
        <w:r w:rsidDel="007F13C8">
          <w:rPr>
            <w:noProof/>
          </w:rPr>
          <w:fldChar w:fldCharType="begin"/>
        </w:r>
        <w:r w:rsidDel="007F13C8">
          <w:rPr>
            <w:noProof/>
          </w:rPr>
          <w:delInstrText xml:space="preserve"> HYPERLINK \l "_Toc85737414" </w:delInstrText>
        </w:r>
        <w:r w:rsidDel="007F13C8">
          <w:rPr>
            <w:noProof/>
          </w:rPr>
          <w:fldChar w:fldCharType="separate"/>
        </w:r>
      </w:del>
      <w:ins w:id="113" w:author="Leorey" w:date="2021-11-07T15:42:00Z">
        <w:r w:rsidR="00D3664A">
          <w:rPr>
            <w:b/>
            <w:bCs/>
            <w:noProof/>
            <w:lang w:val="en-US"/>
          </w:rPr>
          <w:t>Error! Hyperlink reference not valid.</w:t>
        </w:r>
      </w:ins>
      <w:del w:id="114" w:author="Leorey" w:date="2021-11-07T12:39:00Z">
        <w:r w:rsidR="005E0C00" w:rsidRPr="008037C0" w:rsidDel="007F13C8">
          <w:rPr>
            <w:rStyle w:val="Hyperlink"/>
            <w:noProof/>
          </w:rPr>
          <w:delText>1.2</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Application Structure</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_Toc85737414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3E867CAC" w14:textId="165DEAFD" w:rsidR="005E0C00" w:rsidDel="007F13C8" w:rsidRDefault="00001173">
      <w:pPr>
        <w:pStyle w:val="TOC2"/>
        <w:tabs>
          <w:tab w:val="left" w:pos="880"/>
          <w:tab w:val="right" w:leader="dot" w:pos="9628"/>
        </w:tabs>
        <w:rPr>
          <w:del w:id="115" w:author="Leorey" w:date="2021-11-07T12:39:00Z"/>
          <w:rFonts w:eastAsiaTheme="minorEastAsia" w:cstheme="minorBidi"/>
          <w:smallCaps w:val="0"/>
          <w:noProof/>
          <w:color w:val="auto"/>
          <w:sz w:val="22"/>
          <w:szCs w:val="22"/>
        </w:rPr>
      </w:pPr>
      <w:del w:id="116" w:author="Leorey" w:date="2021-11-07T12:39:00Z">
        <w:r w:rsidDel="007F13C8">
          <w:rPr>
            <w:noProof/>
          </w:rPr>
          <w:fldChar w:fldCharType="begin"/>
        </w:r>
        <w:r w:rsidDel="007F13C8">
          <w:rPr>
            <w:noProof/>
          </w:rPr>
          <w:delInstrText xml:space="preserve"> HYPERLINK \l "_Toc85737415" </w:delInstrText>
        </w:r>
        <w:r w:rsidDel="007F13C8">
          <w:rPr>
            <w:noProof/>
          </w:rPr>
          <w:fldChar w:fldCharType="separate"/>
        </w:r>
      </w:del>
      <w:ins w:id="117" w:author="Leorey" w:date="2021-11-07T15:42:00Z">
        <w:r w:rsidR="00D3664A">
          <w:rPr>
            <w:b/>
            <w:bCs/>
            <w:noProof/>
            <w:lang w:val="en-US"/>
          </w:rPr>
          <w:t>Error! Hyperlink reference not valid.</w:t>
        </w:r>
      </w:ins>
      <w:del w:id="118" w:author="Leorey" w:date="2021-11-07T12:39:00Z">
        <w:r w:rsidR="005E0C00" w:rsidRPr="008037C0" w:rsidDel="007F13C8">
          <w:rPr>
            <w:rStyle w:val="Hyperlink"/>
            <w:noProof/>
          </w:rPr>
          <w:delText>1.3</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Simulation Overview</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_Toc85737415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4869B9CF" w14:textId="7F2DFDE3" w:rsidR="005E0C00" w:rsidDel="007F13C8" w:rsidRDefault="00001173">
      <w:pPr>
        <w:pStyle w:val="TOC3"/>
        <w:tabs>
          <w:tab w:val="left" w:pos="1100"/>
          <w:tab w:val="right" w:leader="dot" w:pos="9628"/>
        </w:tabs>
        <w:rPr>
          <w:del w:id="119" w:author="Leorey" w:date="2021-11-07T12:39:00Z"/>
          <w:rFonts w:eastAsiaTheme="minorEastAsia" w:cstheme="minorBidi"/>
          <w:i w:val="0"/>
          <w:iCs w:val="0"/>
          <w:noProof/>
          <w:color w:val="auto"/>
          <w:sz w:val="22"/>
          <w:szCs w:val="22"/>
        </w:rPr>
      </w:pPr>
      <w:del w:id="120" w:author="Leorey" w:date="2021-11-07T12:39:00Z">
        <w:r w:rsidDel="007F13C8">
          <w:rPr>
            <w:noProof/>
          </w:rPr>
          <w:fldChar w:fldCharType="begin"/>
        </w:r>
        <w:r w:rsidDel="007F13C8">
          <w:rPr>
            <w:noProof/>
          </w:rPr>
          <w:delInstrText xml:space="preserve"> HYPERLINK \l "_Toc85737416" </w:delInstrText>
        </w:r>
        <w:r w:rsidDel="007F13C8">
          <w:rPr>
            <w:noProof/>
          </w:rPr>
          <w:fldChar w:fldCharType="separate"/>
        </w:r>
      </w:del>
      <w:ins w:id="121" w:author="Leorey" w:date="2021-11-07T15:42:00Z">
        <w:r w:rsidR="00D3664A">
          <w:rPr>
            <w:b/>
            <w:bCs/>
            <w:noProof/>
            <w:lang w:val="en-US"/>
          </w:rPr>
          <w:t>Error! Hyperlink reference not valid.</w:t>
        </w:r>
      </w:ins>
      <w:del w:id="122" w:author="Leorey" w:date="2021-11-07T12:39:00Z">
        <w:r w:rsidR="005E0C00" w:rsidRPr="008037C0" w:rsidDel="007F13C8">
          <w:rPr>
            <w:rStyle w:val="Hyperlink"/>
            <w:noProof/>
            <w:highlight w:val="yellow"/>
          </w:rPr>
          <w:delText>1.3.1</w:delText>
        </w:r>
        <w:r w:rsidR="005E0C00" w:rsidDel="007F13C8">
          <w:rPr>
            <w:rFonts w:eastAsiaTheme="minorEastAsia" w:cstheme="minorBidi"/>
            <w:i w:val="0"/>
            <w:iCs w:val="0"/>
            <w:noProof/>
            <w:color w:val="auto"/>
            <w:sz w:val="22"/>
            <w:szCs w:val="22"/>
          </w:rPr>
          <w:tab/>
        </w:r>
        <w:r w:rsidR="005E0C00" w:rsidRPr="008037C0" w:rsidDel="007F13C8">
          <w:rPr>
            <w:rStyle w:val="Hyperlink"/>
            <w:noProof/>
            <w:highlight w:val="yellow"/>
          </w:rPr>
          <w:delText>Simulation Terminology</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_Toc85737416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1B0A268C" w14:textId="06AF16C5" w:rsidR="005E0C00" w:rsidDel="007F13C8" w:rsidRDefault="00001173">
      <w:pPr>
        <w:pStyle w:val="TOC3"/>
        <w:tabs>
          <w:tab w:val="left" w:pos="1100"/>
          <w:tab w:val="right" w:leader="dot" w:pos="9628"/>
        </w:tabs>
        <w:rPr>
          <w:del w:id="123" w:author="Leorey" w:date="2021-11-07T12:39:00Z"/>
          <w:rFonts w:eastAsiaTheme="minorEastAsia" w:cstheme="minorBidi"/>
          <w:i w:val="0"/>
          <w:iCs w:val="0"/>
          <w:noProof/>
          <w:color w:val="auto"/>
          <w:sz w:val="22"/>
          <w:szCs w:val="22"/>
        </w:rPr>
      </w:pPr>
      <w:del w:id="124" w:author="Leorey" w:date="2021-11-07T12:39:00Z">
        <w:r w:rsidDel="007F13C8">
          <w:rPr>
            <w:noProof/>
          </w:rPr>
          <w:fldChar w:fldCharType="begin"/>
        </w:r>
        <w:r w:rsidDel="007F13C8">
          <w:rPr>
            <w:noProof/>
          </w:rPr>
          <w:delInstrText xml:space="preserve"> HYPERLINK \l "_Toc85737417" </w:delInstrText>
        </w:r>
        <w:r w:rsidDel="007F13C8">
          <w:rPr>
            <w:noProof/>
          </w:rPr>
          <w:fldChar w:fldCharType="separate"/>
        </w:r>
      </w:del>
      <w:ins w:id="125" w:author="Leorey" w:date="2021-11-07T15:42:00Z">
        <w:r w:rsidR="00D3664A">
          <w:rPr>
            <w:b/>
            <w:bCs/>
            <w:noProof/>
            <w:lang w:val="en-US"/>
          </w:rPr>
          <w:t>Error! Hyperlink reference not valid.</w:t>
        </w:r>
      </w:ins>
      <w:del w:id="126" w:author="Leorey" w:date="2021-11-07T12:39:00Z">
        <w:r w:rsidR="005E0C00" w:rsidRPr="008037C0" w:rsidDel="007F13C8">
          <w:rPr>
            <w:rStyle w:val="Hyperlink"/>
            <w:noProof/>
            <w:highlight w:val="yellow"/>
          </w:rPr>
          <w:delText>1.3.2</w:delText>
        </w:r>
        <w:r w:rsidR="005E0C00" w:rsidDel="007F13C8">
          <w:rPr>
            <w:rFonts w:eastAsiaTheme="minorEastAsia" w:cstheme="minorBidi"/>
            <w:i w:val="0"/>
            <w:iCs w:val="0"/>
            <w:noProof/>
            <w:color w:val="auto"/>
            <w:sz w:val="22"/>
            <w:szCs w:val="22"/>
          </w:rPr>
          <w:tab/>
        </w:r>
        <w:r w:rsidR="005E0C00" w:rsidRPr="008037C0" w:rsidDel="007F13C8">
          <w:rPr>
            <w:rStyle w:val="Hyperlink"/>
            <w:noProof/>
            <w:highlight w:val="yellow"/>
          </w:rPr>
          <w:delText>Components of a Scenario Simulation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_Toc85737417 \h </w:delInstrText>
        </w:r>
        <w:r w:rsidR="005E0C00" w:rsidDel="007F13C8">
          <w:rPr>
            <w:noProof/>
            <w:webHidden/>
          </w:rPr>
        </w:r>
        <w:r w:rsidR="005E0C00" w:rsidDel="007F13C8">
          <w:rPr>
            <w:noProof/>
            <w:webHidden/>
          </w:rPr>
          <w:fldChar w:fldCharType="separate"/>
        </w:r>
        <w:r w:rsidR="00AE5C90" w:rsidDel="007F13C8">
          <w:rPr>
            <w:noProof/>
            <w:webHidden/>
          </w:rPr>
          <w:delText>4</w:delText>
        </w:r>
        <w:r w:rsidR="005E0C00" w:rsidDel="007F13C8">
          <w:rPr>
            <w:noProof/>
            <w:webHidden/>
          </w:rPr>
          <w:fldChar w:fldCharType="end"/>
        </w:r>
        <w:r w:rsidDel="007F13C8">
          <w:rPr>
            <w:noProof/>
          </w:rPr>
          <w:fldChar w:fldCharType="end"/>
        </w:r>
      </w:del>
    </w:p>
    <w:p w14:paraId="6F75955C" w14:textId="2ADF0F2E" w:rsidR="005E0C00" w:rsidDel="007F13C8" w:rsidRDefault="00001173">
      <w:pPr>
        <w:pStyle w:val="TOC2"/>
        <w:tabs>
          <w:tab w:val="left" w:pos="880"/>
          <w:tab w:val="right" w:leader="dot" w:pos="9628"/>
        </w:tabs>
        <w:rPr>
          <w:del w:id="127" w:author="Leorey" w:date="2021-11-07T12:39:00Z"/>
          <w:rFonts w:eastAsiaTheme="minorEastAsia" w:cstheme="minorBidi"/>
          <w:smallCaps w:val="0"/>
          <w:noProof/>
          <w:color w:val="auto"/>
          <w:sz w:val="22"/>
          <w:szCs w:val="22"/>
        </w:rPr>
      </w:pPr>
      <w:del w:id="128" w:author="Leorey" w:date="2021-11-07T12:39:00Z">
        <w:r w:rsidDel="007F13C8">
          <w:rPr>
            <w:noProof/>
          </w:rPr>
          <w:fldChar w:fldCharType="begin"/>
        </w:r>
        <w:r w:rsidDel="007F13C8">
          <w:rPr>
            <w:noProof/>
          </w:rPr>
          <w:delInstrText xml:space="preserve"> HYPERLINK \l "_Toc85737418" </w:delInstrText>
        </w:r>
        <w:r w:rsidDel="007F13C8">
          <w:rPr>
            <w:noProof/>
          </w:rPr>
          <w:fldChar w:fldCharType="separate"/>
        </w:r>
      </w:del>
      <w:ins w:id="129" w:author="Leorey" w:date="2021-11-07T15:42:00Z">
        <w:r w:rsidR="00D3664A">
          <w:rPr>
            <w:b/>
            <w:bCs/>
            <w:noProof/>
            <w:lang w:val="en-US"/>
          </w:rPr>
          <w:t>Error! Hyperlink reference not valid.</w:t>
        </w:r>
      </w:ins>
      <w:del w:id="130" w:author="Leorey" w:date="2021-11-07T12:39:00Z">
        <w:r w:rsidR="005E0C00" w:rsidRPr="008037C0" w:rsidDel="007F13C8">
          <w:rPr>
            <w:rStyle w:val="Hyperlink"/>
            <w:noProof/>
          </w:rPr>
          <w:delText>1.4</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User Guide Organisation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_Toc85737418 \h </w:delInstrText>
        </w:r>
        <w:r w:rsidR="005E0C00" w:rsidDel="007F13C8">
          <w:rPr>
            <w:noProof/>
            <w:webHidden/>
          </w:rPr>
        </w:r>
        <w:r w:rsidR="005E0C00" w:rsidDel="007F13C8">
          <w:rPr>
            <w:noProof/>
            <w:webHidden/>
          </w:rPr>
          <w:fldChar w:fldCharType="separate"/>
        </w:r>
        <w:r w:rsidR="00AE5C90" w:rsidDel="007F13C8">
          <w:rPr>
            <w:noProof/>
            <w:webHidden/>
          </w:rPr>
          <w:delText>5</w:delText>
        </w:r>
        <w:r w:rsidR="005E0C00" w:rsidDel="007F13C8">
          <w:rPr>
            <w:noProof/>
            <w:webHidden/>
          </w:rPr>
          <w:fldChar w:fldCharType="end"/>
        </w:r>
        <w:r w:rsidDel="007F13C8">
          <w:rPr>
            <w:noProof/>
          </w:rPr>
          <w:fldChar w:fldCharType="end"/>
        </w:r>
      </w:del>
    </w:p>
    <w:p w14:paraId="0CEFD5B9" w14:textId="62795C4A" w:rsidR="005E0C00" w:rsidDel="007F13C8" w:rsidRDefault="00001173">
      <w:pPr>
        <w:pStyle w:val="TOC1"/>
        <w:tabs>
          <w:tab w:val="left" w:pos="440"/>
          <w:tab w:val="right" w:leader="dot" w:pos="9628"/>
        </w:tabs>
        <w:rPr>
          <w:del w:id="131" w:author="Leorey" w:date="2021-11-07T12:39:00Z"/>
          <w:rFonts w:eastAsiaTheme="minorEastAsia" w:cstheme="minorBidi"/>
          <w:b w:val="0"/>
          <w:bCs w:val="0"/>
          <w:caps w:val="0"/>
          <w:noProof/>
          <w:color w:val="auto"/>
          <w:sz w:val="22"/>
          <w:szCs w:val="22"/>
        </w:rPr>
      </w:pPr>
      <w:del w:id="132" w:author="Leorey" w:date="2021-11-07T12:39:00Z">
        <w:r w:rsidDel="007F13C8">
          <w:rPr>
            <w:noProof/>
          </w:rPr>
          <w:fldChar w:fldCharType="begin"/>
        </w:r>
        <w:r w:rsidDel="007F13C8">
          <w:rPr>
            <w:noProof/>
          </w:rPr>
          <w:delInstrText xml:space="preserve"> HYPERLINK \l "_Toc85737419" </w:delInstrText>
        </w:r>
        <w:r w:rsidDel="007F13C8">
          <w:rPr>
            <w:noProof/>
          </w:rPr>
          <w:fldChar w:fldCharType="separate"/>
        </w:r>
      </w:del>
      <w:ins w:id="133" w:author="Leorey" w:date="2021-11-07T15:42:00Z">
        <w:r w:rsidR="00D3664A">
          <w:rPr>
            <w:b w:val="0"/>
            <w:bCs w:val="0"/>
            <w:noProof/>
            <w:lang w:val="en-US"/>
          </w:rPr>
          <w:t>Error! Hyperlink reference not valid.</w:t>
        </w:r>
      </w:ins>
      <w:del w:id="134" w:author="Leorey" w:date="2021-11-07T12:39:00Z">
        <w:r w:rsidR="005E0C00" w:rsidRPr="008037C0" w:rsidDel="007F13C8">
          <w:rPr>
            <w:rStyle w:val="Hyperlink"/>
            <w:noProof/>
          </w:rPr>
          <w:delText>2</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Installation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_Toc85737419 \h </w:delInstrText>
        </w:r>
        <w:r w:rsidR="005E0C00" w:rsidDel="007F13C8">
          <w:rPr>
            <w:noProof/>
            <w:webHidden/>
          </w:rPr>
        </w:r>
        <w:r w:rsidR="005E0C00" w:rsidDel="007F13C8">
          <w:rPr>
            <w:noProof/>
            <w:webHidden/>
          </w:rPr>
          <w:fldChar w:fldCharType="separate"/>
        </w:r>
        <w:r w:rsidR="00AE5C90" w:rsidDel="007F13C8">
          <w:rPr>
            <w:noProof/>
            <w:webHidden/>
          </w:rPr>
          <w:delText>6</w:delText>
        </w:r>
        <w:r w:rsidR="005E0C00" w:rsidDel="007F13C8">
          <w:rPr>
            <w:noProof/>
            <w:webHidden/>
          </w:rPr>
          <w:fldChar w:fldCharType="end"/>
        </w:r>
        <w:r w:rsidDel="007F13C8">
          <w:rPr>
            <w:noProof/>
          </w:rPr>
          <w:fldChar w:fldCharType="end"/>
        </w:r>
      </w:del>
    </w:p>
    <w:p w14:paraId="67E6D1E0" w14:textId="0F930CAA" w:rsidR="005E0C00" w:rsidDel="007F13C8" w:rsidRDefault="00001173">
      <w:pPr>
        <w:pStyle w:val="TOC2"/>
        <w:tabs>
          <w:tab w:val="left" w:pos="880"/>
          <w:tab w:val="right" w:leader="dot" w:pos="9628"/>
        </w:tabs>
        <w:rPr>
          <w:del w:id="135" w:author="Leorey" w:date="2021-11-07T12:39:00Z"/>
          <w:rFonts w:eastAsiaTheme="minorEastAsia" w:cstheme="minorBidi"/>
          <w:smallCaps w:val="0"/>
          <w:noProof/>
          <w:color w:val="auto"/>
          <w:sz w:val="22"/>
          <w:szCs w:val="22"/>
        </w:rPr>
      </w:pPr>
      <w:del w:id="136" w:author="Leorey" w:date="2021-11-07T12:39:00Z">
        <w:r w:rsidDel="007F13C8">
          <w:rPr>
            <w:noProof/>
          </w:rPr>
          <w:fldChar w:fldCharType="begin"/>
        </w:r>
        <w:r w:rsidDel="007F13C8">
          <w:rPr>
            <w:noProof/>
          </w:rPr>
          <w:delInstrText xml:space="preserve"> HYPERLINK \l "_Toc85737420" </w:delInstrText>
        </w:r>
        <w:r w:rsidDel="007F13C8">
          <w:rPr>
            <w:noProof/>
          </w:rPr>
          <w:fldChar w:fldCharType="separate"/>
        </w:r>
      </w:del>
      <w:ins w:id="137" w:author="Leorey" w:date="2021-11-07T15:42:00Z">
        <w:r w:rsidR="00D3664A">
          <w:rPr>
            <w:b/>
            <w:bCs/>
            <w:noProof/>
            <w:lang w:val="en-US"/>
          </w:rPr>
          <w:t>Error! Hyperlink reference not valid.</w:t>
        </w:r>
      </w:ins>
      <w:del w:id="138" w:author="Leorey" w:date="2021-11-07T12:39:00Z">
        <w:r w:rsidR="005E0C00" w:rsidRPr="008037C0" w:rsidDel="007F13C8">
          <w:rPr>
            <w:rStyle w:val="Hyperlink"/>
            <w:noProof/>
            <w:highlight w:val="yellow"/>
          </w:rPr>
          <w:delText>2.1</w:delText>
        </w:r>
        <w:r w:rsidR="005E0C00" w:rsidDel="007F13C8">
          <w:rPr>
            <w:rFonts w:eastAsiaTheme="minorEastAsia" w:cstheme="minorBidi"/>
            <w:smallCaps w:val="0"/>
            <w:noProof/>
            <w:color w:val="auto"/>
            <w:sz w:val="22"/>
            <w:szCs w:val="22"/>
          </w:rPr>
          <w:tab/>
        </w:r>
        <w:r w:rsidR="005E0C00" w:rsidRPr="008037C0" w:rsidDel="007F13C8">
          <w:rPr>
            <w:rStyle w:val="Hyperlink"/>
            <w:noProof/>
            <w:highlight w:val="yellow"/>
          </w:rPr>
          <w:delText>System Requirements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_Toc85737420 \h </w:delInstrText>
        </w:r>
        <w:r w:rsidR="005E0C00" w:rsidDel="007F13C8">
          <w:rPr>
            <w:noProof/>
            <w:webHidden/>
          </w:rPr>
        </w:r>
        <w:r w:rsidR="005E0C00" w:rsidDel="007F13C8">
          <w:rPr>
            <w:noProof/>
            <w:webHidden/>
          </w:rPr>
          <w:fldChar w:fldCharType="separate"/>
        </w:r>
        <w:r w:rsidR="00AE5C90" w:rsidDel="007F13C8">
          <w:rPr>
            <w:noProof/>
            <w:webHidden/>
          </w:rPr>
          <w:delText>6</w:delText>
        </w:r>
        <w:r w:rsidR="005E0C00" w:rsidDel="007F13C8">
          <w:rPr>
            <w:noProof/>
            <w:webHidden/>
          </w:rPr>
          <w:fldChar w:fldCharType="end"/>
        </w:r>
        <w:r w:rsidDel="007F13C8">
          <w:rPr>
            <w:noProof/>
          </w:rPr>
          <w:fldChar w:fldCharType="end"/>
        </w:r>
      </w:del>
    </w:p>
    <w:p w14:paraId="1D0E7D02" w14:textId="63D5533B" w:rsidR="005E0C00" w:rsidDel="007F13C8" w:rsidRDefault="00001173">
      <w:pPr>
        <w:pStyle w:val="TOC1"/>
        <w:tabs>
          <w:tab w:val="left" w:pos="440"/>
          <w:tab w:val="right" w:leader="dot" w:pos="9628"/>
        </w:tabs>
        <w:rPr>
          <w:del w:id="139" w:author="Leorey" w:date="2021-11-07T12:39:00Z"/>
          <w:rFonts w:eastAsiaTheme="minorEastAsia" w:cstheme="minorBidi"/>
          <w:b w:val="0"/>
          <w:bCs w:val="0"/>
          <w:caps w:val="0"/>
          <w:noProof/>
          <w:color w:val="auto"/>
          <w:sz w:val="22"/>
          <w:szCs w:val="22"/>
        </w:rPr>
      </w:pPr>
      <w:del w:id="140" w:author="Leorey" w:date="2021-11-07T12:39:00Z">
        <w:r w:rsidDel="007F13C8">
          <w:rPr>
            <w:noProof/>
          </w:rPr>
          <w:fldChar w:fldCharType="begin"/>
        </w:r>
        <w:r w:rsidDel="007F13C8">
          <w:rPr>
            <w:noProof/>
          </w:rPr>
          <w:delInstrText xml:space="preserve"> HYPERLINK \l "_Toc85737421" </w:delInstrText>
        </w:r>
        <w:r w:rsidDel="007F13C8">
          <w:rPr>
            <w:noProof/>
          </w:rPr>
          <w:fldChar w:fldCharType="separate"/>
        </w:r>
      </w:del>
      <w:ins w:id="141" w:author="Leorey" w:date="2021-11-07T15:42:00Z">
        <w:r w:rsidR="00D3664A">
          <w:rPr>
            <w:b w:val="0"/>
            <w:bCs w:val="0"/>
            <w:noProof/>
            <w:lang w:val="en-US"/>
          </w:rPr>
          <w:t>Error! Hyperlink reference not valid.</w:t>
        </w:r>
      </w:ins>
      <w:del w:id="142" w:author="Leorey" w:date="2021-11-07T12:39:00Z">
        <w:r w:rsidR="005E0C00" w:rsidRPr="008037C0" w:rsidDel="007F13C8">
          <w:rPr>
            <w:rStyle w:val="Hyperlink"/>
            <w:noProof/>
          </w:rPr>
          <w:delText>3</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Tutorial</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_Toc85737421 \h </w:delInstrText>
        </w:r>
        <w:r w:rsidR="005E0C00" w:rsidDel="007F13C8">
          <w:rPr>
            <w:noProof/>
            <w:webHidden/>
          </w:rPr>
        </w:r>
        <w:r w:rsidR="005E0C00" w:rsidDel="007F13C8">
          <w:rPr>
            <w:noProof/>
            <w:webHidden/>
          </w:rPr>
          <w:fldChar w:fldCharType="separate"/>
        </w:r>
        <w:r w:rsidR="00AE5C90" w:rsidDel="007F13C8">
          <w:rPr>
            <w:noProof/>
            <w:webHidden/>
          </w:rPr>
          <w:delText>7</w:delText>
        </w:r>
        <w:r w:rsidR="005E0C00" w:rsidDel="007F13C8">
          <w:rPr>
            <w:noProof/>
            <w:webHidden/>
          </w:rPr>
          <w:fldChar w:fldCharType="end"/>
        </w:r>
        <w:r w:rsidDel="007F13C8">
          <w:rPr>
            <w:noProof/>
          </w:rPr>
          <w:fldChar w:fldCharType="end"/>
        </w:r>
      </w:del>
    </w:p>
    <w:p w14:paraId="4FDE6827" w14:textId="7A344DE1" w:rsidR="005E0C00" w:rsidDel="007F13C8" w:rsidRDefault="00001173">
      <w:pPr>
        <w:pStyle w:val="TOC2"/>
        <w:tabs>
          <w:tab w:val="left" w:pos="880"/>
          <w:tab w:val="right" w:leader="dot" w:pos="9628"/>
        </w:tabs>
        <w:rPr>
          <w:del w:id="143" w:author="Leorey" w:date="2021-11-07T12:39:00Z"/>
          <w:rFonts w:eastAsiaTheme="minorEastAsia" w:cstheme="minorBidi"/>
          <w:smallCaps w:val="0"/>
          <w:noProof/>
          <w:color w:val="auto"/>
          <w:sz w:val="22"/>
          <w:szCs w:val="22"/>
        </w:rPr>
      </w:pPr>
      <w:del w:id="144" w:author="Leorey" w:date="2021-11-07T12:39:00Z">
        <w:r w:rsidDel="007F13C8">
          <w:rPr>
            <w:noProof/>
          </w:rPr>
          <w:fldChar w:fldCharType="begin"/>
        </w:r>
        <w:r w:rsidDel="007F13C8">
          <w:rPr>
            <w:noProof/>
          </w:rPr>
          <w:delInstrText xml:space="preserve"> HYPERLINK \l "_Toc85737422" </w:delInstrText>
        </w:r>
        <w:r w:rsidDel="007F13C8">
          <w:rPr>
            <w:noProof/>
          </w:rPr>
          <w:fldChar w:fldCharType="separate"/>
        </w:r>
      </w:del>
      <w:ins w:id="145" w:author="Leorey" w:date="2021-11-07T15:42:00Z">
        <w:r w:rsidR="00D3664A">
          <w:rPr>
            <w:b/>
            <w:bCs/>
            <w:noProof/>
            <w:lang w:val="en-US"/>
          </w:rPr>
          <w:t>Error! Hyperlink reference not valid.</w:t>
        </w:r>
      </w:ins>
      <w:del w:id="146" w:author="Leorey" w:date="2021-11-07T12:39:00Z">
        <w:r w:rsidR="005E0C00" w:rsidRPr="008037C0" w:rsidDel="007F13C8">
          <w:rPr>
            <w:rStyle w:val="Hyperlink"/>
            <w:noProof/>
          </w:rPr>
          <w:delText>3.1</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Running the WebDSS application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_Toc85737422 \h </w:delInstrText>
        </w:r>
        <w:r w:rsidR="005E0C00" w:rsidDel="007F13C8">
          <w:rPr>
            <w:noProof/>
            <w:webHidden/>
          </w:rPr>
        </w:r>
        <w:r w:rsidR="005E0C00" w:rsidDel="007F13C8">
          <w:rPr>
            <w:noProof/>
            <w:webHidden/>
          </w:rPr>
          <w:fldChar w:fldCharType="separate"/>
        </w:r>
        <w:r w:rsidR="00AE5C90" w:rsidDel="007F13C8">
          <w:rPr>
            <w:noProof/>
            <w:webHidden/>
          </w:rPr>
          <w:delText>7</w:delText>
        </w:r>
        <w:r w:rsidR="005E0C00" w:rsidDel="007F13C8">
          <w:rPr>
            <w:noProof/>
            <w:webHidden/>
          </w:rPr>
          <w:fldChar w:fldCharType="end"/>
        </w:r>
        <w:r w:rsidDel="007F13C8">
          <w:rPr>
            <w:noProof/>
          </w:rPr>
          <w:fldChar w:fldCharType="end"/>
        </w:r>
      </w:del>
    </w:p>
    <w:p w14:paraId="224E8360" w14:textId="6D793C81" w:rsidR="005E0C00" w:rsidDel="007F13C8" w:rsidRDefault="00001173">
      <w:pPr>
        <w:pStyle w:val="TOC2"/>
        <w:tabs>
          <w:tab w:val="left" w:pos="880"/>
          <w:tab w:val="right" w:leader="dot" w:pos="9628"/>
        </w:tabs>
        <w:rPr>
          <w:del w:id="147" w:author="Leorey" w:date="2021-11-07T12:39:00Z"/>
          <w:rFonts w:eastAsiaTheme="minorEastAsia" w:cstheme="minorBidi"/>
          <w:smallCaps w:val="0"/>
          <w:noProof/>
          <w:color w:val="auto"/>
          <w:sz w:val="22"/>
          <w:szCs w:val="22"/>
        </w:rPr>
      </w:pPr>
      <w:del w:id="148" w:author="Leorey" w:date="2021-11-07T12:39:00Z">
        <w:r w:rsidDel="007F13C8">
          <w:rPr>
            <w:noProof/>
          </w:rPr>
          <w:fldChar w:fldCharType="begin"/>
        </w:r>
        <w:r w:rsidDel="007F13C8">
          <w:rPr>
            <w:noProof/>
          </w:rPr>
          <w:delInstrText xml:space="preserve"> HYPERLINK \l "_Toc85737423" </w:delInstrText>
        </w:r>
        <w:r w:rsidDel="007F13C8">
          <w:rPr>
            <w:noProof/>
          </w:rPr>
          <w:fldChar w:fldCharType="separate"/>
        </w:r>
      </w:del>
      <w:ins w:id="149" w:author="Leorey" w:date="2021-11-07T15:42:00Z">
        <w:r w:rsidR="00D3664A">
          <w:rPr>
            <w:b/>
            <w:bCs/>
            <w:noProof/>
            <w:lang w:val="en-US"/>
          </w:rPr>
          <w:t>Error! Hyperlink reference not valid.</w:t>
        </w:r>
      </w:ins>
      <w:del w:id="150" w:author="Leorey" w:date="2021-11-07T12:39:00Z">
        <w:r w:rsidR="005E0C00" w:rsidRPr="008037C0" w:rsidDel="007F13C8">
          <w:rPr>
            <w:rStyle w:val="Hyperlink"/>
            <w:noProof/>
          </w:rPr>
          <w:delText>3.2</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Creating a new job</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_Toc85737423 \h </w:delInstrText>
        </w:r>
        <w:r w:rsidR="005E0C00" w:rsidDel="007F13C8">
          <w:rPr>
            <w:noProof/>
            <w:webHidden/>
          </w:rPr>
        </w:r>
        <w:r w:rsidR="005E0C00" w:rsidDel="007F13C8">
          <w:rPr>
            <w:noProof/>
            <w:webHidden/>
          </w:rPr>
          <w:fldChar w:fldCharType="separate"/>
        </w:r>
        <w:r w:rsidR="00AE5C90" w:rsidDel="007F13C8">
          <w:rPr>
            <w:noProof/>
            <w:webHidden/>
          </w:rPr>
          <w:delText>8</w:delText>
        </w:r>
        <w:r w:rsidR="005E0C00" w:rsidDel="007F13C8">
          <w:rPr>
            <w:noProof/>
            <w:webHidden/>
          </w:rPr>
          <w:fldChar w:fldCharType="end"/>
        </w:r>
        <w:r w:rsidDel="007F13C8">
          <w:rPr>
            <w:noProof/>
          </w:rPr>
          <w:fldChar w:fldCharType="end"/>
        </w:r>
      </w:del>
    </w:p>
    <w:p w14:paraId="3912C03C" w14:textId="7A5E8CB6" w:rsidR="005E0C00" w:rsidDel="007F13C8" w:rsidRDefault="00001173">
      <w:pPr>
        <w:pStyle w:val="TOC2"/>
        <w:tabs>
          <w:tab w:val="left" w:pos="880"/>
          <w:tab w:val="right" w:leader="dot" w:pos="9628"/>
        </w:tabs>
        <w:rPr>
          <w:del w:id="151" w:author="Leorey" w:date="2021-11-07T12:39:00Z"/>
          <w:rFonts w:eastAsiaTheme="minorEastAsia" w:cstheme="minorBidi"/>
          <w:smallCaps w:val="0"/>
          <w:noProof/>
          <w:color w:val="auto"/>
          <w:sz w:val="22"/>
          <w:szCs w:val="22"/>
        </w:rPr>
      </w:pPr>
      <w:del w:id="152" w:author="Leorey" w:date="2021-11-07T12:39:00Z">
        <w:r w:rsidDel="007F13C8">
          <w:rPr>
            <w:noProof/>
          </w:rPr>
          <w:fldChar w:fldCharType="begin"/>
        </w:r>
        <w:r w:rsidDel="007F13C8">
          <w:rPr>
            <w:noProof/>
          </w:rPr>
          <w:delInstrText xml:space="preserve"> HYPERLINK \l "_Toc85737424" </w:delInstrText>
        </w:r>
        <w:r w:rsidDel="007F13C8">
          <w:rPr>
            <w:noProof/>
          </w:rPr>
          <w:fldChar w:fldCharType="separate"/>
        </w:r>
      </w:del>
      <w:ins w:id="153" w:author="Leorey" w:date="2021-11-07T15:42:00Z">
        <w:r w:rsidR="00D3664A">
          <w:rPr>
            <w:b/>
            <w:bCs/>
            <w:noProof/>
            <w:lang w:val="en-US"/>
          </w:rPr>
          <w:t>Error! Hyperlink reference not valid.</w:t>
        </w:r>
      </w:ins>
      <w:del w:id="154" w:author="Leorey" w:date="2021-11-07T12:39:00Z">
        <w:r w:rsidR="005E0C00" w:rsidRPr="008037C0" w:rsidDel="007F13C8">
          <w:rPr>
            <w:rStyle w:val="Hyperlink"/>
            <w:noProof/>
          </w:rPr>
          <w:delText>3.3</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Defining a new scenario</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_Toc85737424 \h </w:delInstrText>
        </w:r>
        <w:r w:rsidR="005E0C00" w:rsidDel="007F13C8">
          <w:rPr>
            <w:noProof/>
            <w:webHidden/>
          </w:rPr>
        </w:r>
        <w:r w:rsidR="005E0C00" w:rsidDel="007F13C8">
          <w:rPr>
            <w:noProof/>
            <w:webHidden/>
          </w:rPr>
          <w:fldChar w:fldCharType="separate"/>
        </w:r>
        <w:r w:rsidR="00AE5C90" w:rsidDel="007F13C8">
          <w:rPr>
            <w:noProof/>
            <w:webHidden/>
          </w:rPr>
          <w:delText>9</w:delText>
        </w:r>
        <w:r w:rsidR="005E0C00" w:rsidDel="007F13C8">
          <w:rPr>
            <w:noProof/>
            <w:webHidden/>
          </w:rPr>
          <w:fldChar w:fldCharType="end"/>
        </w:r>
        <w:r w:rsidDel="007F13C8">
          <w:rPr>
            <w:noProof/>
          </w:rPr>
          <w:fldChar w:fldCharType="end"/>
        </w:r>
      </w:del>
    </w:p>
    <w:p w14:paraId="1F6586C8" w14:textId="491B1116" w:rsidR="005E0C00" w:rsidDel="007F13C8" w:rsidRDefault="00001173">
      <w:pPr>
        <w:pStyle w:val="TOC2"/>
        <w:tabs>
          <w:tab w:val="left" w:pos="880"/>
          <w:tab w:val="right" w:leader="dot" w:pos="9628"/>
        </w:tabs>
        <w:rPr>
          <w:del w:id="155" w:author="Leorey" w:date="2021-11-07T12:39:00Z"/>
          <w:rFonts w:eastAsiaTheme="minorEastAsia" w:cstheme="minorBidi"/>
          <w:smallCaps w:val="0"/>
          <w:noProof/>
          <w:color w:val="auto"/>
          <w:sz w:val="22"/>
          <w:szCs w:val="22"/>
        </w:rPr>
      </w:pPr>
      <w:del w:id="156" w:author="Leorey" w:date="2021-11-07T12:39:00Z">
        <w:r w:rsidDel="007F13C8">
          <w:rPr>
            <w:noProof/>
          </w:rPr>
          <w:fldChar w:fldCharType="begin"/>
        </w:r>
        <w:r w:rsidDel="007F13C8">
          <w:rPr>
            <w:noProof/>
          </w:rPr>
          <w:delInstrText xml:space="preserve"> HYPERLINK \l "_Toc85737425" </w:delInstrText>
        </w:r>
        <w:r w:rsidDel="007F13C8">
          <w:rPr>
            <w:noProof/>
          </w:rPr>
          <w:fldChar w:fldCharType="separate"/>
        </w:r>
      </w:del>
      <w:ins w:id="157" w:author="Leorey" w:date="2021-11-07T15:42:00Z">
        <w:r w:rsidR="00D3664A">
          <w:rPr>
            <w:b/>
            <w:bCs/>
            <w:noProof/>
            <w:lang w:val="en-US"/>
          </w:rPr>
          <w:t>Error! Hyperlink reference not valid.</w:t>
        </w:r>
      </w:ins>
      <w:del w:id="158" w:author="Leorey" w:date="2021-11-07T12:39:00Z">
        <w:r w:rsidR="005E0C00" w:rsidRPr="008037C0" w:rsidDel="007F13C8">
          <w:rPr>
            <w:rStyle w:val="Hyperlink"/>
            <w:noProof/>
          </w:rPr>
          <w:delText>3.4</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Running a simulation</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_Toc85737425 \h </w:delInstrText>
        </w:r>
        <w:r w:rsidR="005E0C00" w:rsidDel="007F13C8">
          <w:rPr>
            <w:noProof/>
            <w:webHidden/>
          </w:rPr>
        </w:r>
        <w:r w:rsidR="005E0C00" w:rsidDel="007F13C8">
          <w:rPr>
            <w:noProof/>
            <w:webHidden/>
          </w:rPr>
          <w:fldChar w:fldCharType="separate"/>
        </w:r>
        <w:r w:rsidR="00AE5C90" w:rsidDel="007F13C8">
          <w:rPr>
            <w:noProof/>
            <w:webHidden/>
          </w:rPr>
          <w:delText>10</w:delText>
        </w:r>
        <w:r w:rsidR="005E0C00" w:rsidDel="007F13C8">
          <w:rPr>
            <w:noProof/>
            <w:webHidden/>
          </w:rPr>
          <w:fldChar w:fldCharType="end"/>
        </w:r>
        <w:r w:rsidDel="007F13C8">
          <w:rPr>
            <w:noProof/>
          </w:rPr>
          <w:fldChar w:fldCharType="end"/>
        </w:r>
      </w:del>
    </w:p>
    <w:p w14:paraId="14F056FD" w14:textId="63FCC214" w:rsidR="005E0C00" w:rsidDel="007F13C8" w:rsidRDefault="00001173">
      <w:pPr>
        <w:pStyle w:val="TOC2"/>
        <w:tabs>
          <w:tab w:val="left" w:pos="880"/>
          <w:tab w:val="right" w:leader="dot" w:pos="9628"/>
        </w:tabs>
        <w:rPr>
          <w:del w:id="159" w:author="Leorey" w:date="2021-11-07T12:39:00Z"/>
          <w:rFonts w:eastAsiaTheme="minorEastAsia" w:cstheme="minorBidi"/>
          <w:smallCaps w:val="0"/>
          <w:noProof/>
          <w:color w:val="auto"/>
          <w:sz w:val="22"/>
          <w:szCs w:val="22"/>
        </w:rPr>
      </w:pPr>
      <w:del w:id="160" w:author="Leorey" w:date="2021-11-07T12:39:00Z">
        <w:r w:rsidDel="007F13C8">
          <w:rPr>
            <w:noProof/>
          </w:rPr>
          <w:fldChar w:fldCharType="begin"/>
        </w:r>
        <w:r w:rsidDel="007F13C8">
          <w:rPr>
            <w:noProof/>
          </w:rPr>
          <w:delInstrText xml:space="preserve"> HYPERLINK \l "_Toc85737426" </w:delInstrText>
        </w:r>
        <w:r w:rsidDel="007F13C8">
          <w:rPr>
            <w:noProof/>
          </w:rPr>
          <w:fldChar w:fldCharType="separate"/>
        </w:r>
      </w:del>
      <w:ins w:id="161" w:author="Leorey" w:date="2021-11-07T15:42:00Z">
        <w:r w:rsidR="00D3664A">
          <w:rPr>
            <w:b/>
            <w:bCs/>
            <w:noProof/>
            <w:lang w:val="en-US"/>
          </w:rPr>
          <w:t>Error! Hyperlink reference not valid.</w:t>
        </w:r>
      </w:ins>
      <w:del w:id="162" w:author="Leorey" w:date="2021-11-07T12:39:00Z">
        <w:r w:rsidR="005E0C00" w:rsidRPr="008037C0" w:rsidDel="007F13C8">
          <w:rPr>
            <w:rStyle w:val="Hyperlink"/>
            <w:noProof/>
          </w:rPr>
          <w:delText>3.5</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Loading a previously saved job file</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_Toc85737426 \h </w:delInstrText>
        </w:r>
        <w:r w:rsidR="005E0C00" w:rsidDel="007F13C8">
          <w:rPr>
            <w:noProof/>
            <w:webHidden/>
          </w:rPr>
        </w:r>
        <w:r w:rsidR="005E0C00" w:rsidDel="007F13C8">
          <w:rPr>
            <w:noProof/>
            <w:webHidden/>
          </w:rPr>
          <w:fldChar w:fldCharType="separate"/>
        </w:r>
        <w:r w:rsidR="00AE5C90" w:rsidDel="007F13C8">
          <w:rPr>
            <w:noProof/>
            <w:webHidden/>
          </w:rPr>
          <w:delText>11</w:delText>
        </w:r>
        <w:r w:rsidR="005E0C00" w:rsidDel="007F13C8">
          <w:rPr>
            <w:noProof/>
            <w:webHidden/>
          </w:rPr>
          <w:fldChar w:fldCharType="end"/>
        </w:r>
        <w:r w:rsidDel="007F13C8">
          <w:rPr>
            <w:noProof/>
          </w:rPr>
          <w:fldChar w:fldCharType="end"/>
        </w:r>
      </w:del>
    </w:p>
    <w:p w14:paraId="6345E174" w14:textId="273DC762" w:rsidR="005E0C00" w:rsidDel="007F13C8" w:rsidRDefault="00001173">
      <w:pPr>
        <w:pStyle w:val="TOC2"/>
        <w:tabs>
          <w:tab w:val="left" w:pos="880"/>
          <w:tab w:val="right" w:leader="dot" w:pos="9628"/>
        </w:tabs>
        <w:rPr>
          <w:del w:id="163" w:author="Leorey" w:date="2021-11-07T12:39:00Z"/>
          <w:rFonts w:eastAsiaTheme="minorEastAsia" w:cstheme="minorBidi"/>
          <w:smallCaps w:val="0"/>
          <w:noProof/>
          <w:color w:val="auto"/>
          <w:sz w:val="22"/>
          <w:szCs w:val="22"/>
        </w:rPr>
      </w:pPr>
      <w:del w:id="164" w:author="Leorey" w:date="2021-11-07T12:39:00Z">
        <w:r w:rsidDel="007F13C8">
          <w:rPr>
            <w:noProof/>
          </w:rPr>
          <w:fldChar w:fldCharType="begin"/>
        </w:r>
        <w:r w:rsidDel="007F13C8">
          <w:rPr>
            <w:noProof/>
          </w:rPr>
          <w:delInstrText xml:space="preserve"> HYPERLINK \l "_Toc85737427" </w:delInstrText>
        </w:r>
        <w:r w:rsidDel="007F13C8">
          <w:rPr>
            <w:noProof/>
          </w:rPr>
          <w:fldChar w:fldCharType="separate"/>
        </w:r>
      </w:del>
      <w:ins w:id="165" w:author="Leorey" w:date="2021-11-07T15:42:00Z">
        <w:r w:rsidR="00D3664A">
          <w:rPr>
            <w:b/>
            <w:bCs/>
            <w:noProof/>
            <w:lang w:val="en-US"/>
          </w:rPr>
          <w:t>Error! Hyperlink reference not valid.</w:t>
        </w:r>
      </w:ins>
      <w:del w:id="166" w:author="Leorey" w:date="2021-11-07T12:39:00Z">
        <w:r w:rsidR="005E0C00" w:rsidRPr="008037C0" w:rsidDel="007F13C8">
          <w:rPr>
            <w:rStyle w:val="Hyperlink"/>
            <w:noProof/>
          </w:rPr>
          <w:delText>3.6</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Viewing maps of the metric outputs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_Toc85737427 \h </w:delInstrText>
        </w:r>
        <w:r w:rsidR="005E0C00" w:rsidDel="007F13C8">
          <w:rPr>
            <w:noProof/>
            <w:webHidden/>
          </w:rPr>
        </w:r>
        <w:r w:rsidR="005E0C00" w:rsidDel="007F13C8">
          <w:rPr>
            <w:noProof/>
            <w:webHidden/>
          </w:rPr>
          <w:fldChar w:fldCharType="separate"/>
        </w:r>
        <w:r w:rsidR="00AE5C90" w:rsidDel="007F13C8">
          <w:rPr>
            <w:noProof/>
            <w:webHidden/>
          </w:rPr>
          <w:delText>12</w:delText>
        </w:r>
        <w:r w:rsidR="005E0C00" w:rsidDel="007F13C8">
          <w:rPr>
            <w:noProof/>
            <w:webHidden/>
          </w:rPr>
          <w:fldChar w:fldCharType="end"/>
        </w:r>
        <w:r w:rsidDel="007F13C8">
          <w:rPr>
            <w:noProof/>
          </w:rPr>
          <w:fldChar w:fldCharType="end"/>
        </w:r>
      </w:del>
    </w:p>
    <w:p w14:paraId="0AE70C2A" w14:textId="6DD8509E" w:rsidR="005E0C00" w:rsidDel="007F13C8" w:rsidRDefault="00001173">
      <w:pPr>
        <w:pStyle w:val="TOC2"/>
        <w:tabs>
          <w:tab w:val="left" w:pos="880"/>
          <w:tab w:val="right" w:leader="dot" w:pos="9628"/>
        </w:tabs>
        <w:rPr>
          <w:del w:id="167" w:author="Leorey" w:date="2021-11-07T12:39:00Z"/>
          <w:rFonts w:eastAsiaTheme="minorEastAsia" w:cstheme="minorBidi"/>
          <w:smallCaps w:val="0"/>
          <w:noProof/>
          <w:color w:val="auto"/>
          <w:sz w:val="22"/>
          <w:szCs w:val="22"/>
        </w:rPr>
      </w:pPr>
      <w:del w:id="168" w:author="Leorey" w:date="2021-11-07T12:39:00Z">
        <w:r w:rsidDel="007F13C8">
          <w:rPr>
            <w:noProof/>
          </w:rPr>
          <w:fldChar w:fldCharType="begin"/>
        </w:r>
        <w:r w:rsidDel="007F13C8">
          <w:rPr>
            <w:noProof/>
          </w:rPr>
          <w:delInstrText xml:space="preserve"> HYPERLINK \l "_Toc85737428" </w:delInstrText>
        </w:r>
        <w:r w:rsidDel="007F13C8">
          <w:rPr>
            <w:noProof/>
          </w:rPr>
          <w:fldChar w:fldCharType="separate"/>
        </w:r>
      </w:del>
      <w:ins w:id="169" w:author="Leorey" w:date="2021-11-07T15:42:00Z">
        <w:r w:rsidR="00D3664A">
          <w:rPr>
            <w:b/>
            <w:bCs/>
            <w:noProof/>
            <w:lang w:val="en-US"/>
          </w:rPr>
          <w:t>Error! Hyperlink reference not valid.</w:t>
        </w:r>
      </w:ins>
      <w:del w:id="170" w:author="Leorey" w:date="2021-11-07T12:39:00Z">
        <w:r w:rsidR="005E0C00" w:rsidRPr="008037C0" w:rsidDel="007F13C8">
          <w:rPr>
            <w:rStyle w:val="Hyperlink"/>
            <w:noProof/>
          </w:rPr>
          <w:delText>3.7</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Changing the layer settings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_Toc85737428 \h </w:delInstrText>
        </w:r>
        <w:r w:rsidR="005E0C00" w:rsidDel="007F13C8">
          <w:rPr>
            <w:noProof/>
            <w:webHidden/>
          </w:rPr>
        </w:r>
        <w:r w:rsidR="005E0C00" w:rsidDel="007F13C8">
          <w:rPr>
            <w:noProof/>
            <w:webHidden/>
          </w:rPr>
          <w:fldChar w:fldCharType="separate"/>
        </w:r>
        <w:r w:rsidR="00AE5C90" w:rsidDel="007F13C8">
          <w:rPr>
            <w:noProof/>
            <w:webHidden/>
          </w:rPr>
          <w:delText>14</w:delText>
        </w:r>
        <w:r w:rsidR="005E0C00" w:rsidDel="007F13C8">
          <w:rPr>
            <w:noProof/>
            <w:webHidden/>
          </w:rPr>
          <w:fldChar w:fldCharType="end"/>
        </w:r>
        <w:r w:rsidDel="007F13C8">
          <w:rPr>
            <w:noProof/>
          </w:rPr>
          <w:fldChar w:fldCharType="end"/>
        </w:r>
      </w:del>
    </w:p>
    <w:p w14:paraId="5CCA65BF" w14:textId="0A4DD73B" w:rsidR="005E0C00" w:rsidDel="007F13C8" w:rsidRDefault="00001173">
      <w:pPr>
        <w:pStyle w:val="TOC2"/>
        <w:tabs>
          <w:tab w:val="left" w:pos="880"/>
          <w:tab w:val="right" w:leader="dot" w:pos="9628"/>
        </w:tabs>
        <w:rPr>
          <w:del w:id="171" w:author="Leorey" w:date="2021-11-07T12:39:00Z"/>
          <w:rFonts w:eastAsiaTheme="minorEastAsia" w:cstheme="minorBidi"/>
          <w:smallCaps w:val="0"/>
          <w:noProof/>
          <w:color w:val="auto"/>
          <w:sz w:val="22"/>
          <w:szCs w:val="22"/>
        </w:rPr>
      </w:pPr>
      <w:del w:id="172" w:author="Leorey" w:date="2021-11-07T12:39:00Z">
        <w:r w:rsidDel="007F13C8">
          <w:rPr>
            <w:noProof/>
          </w:rPr>
          <w:fldChar w:fldCharType="begin"/>
        </w:r>
        <w:r w:rsidDel="007F13C8">
          <w:rPr>
            <w:noProof/>
          </w:rPr>
          <w:delInstrText xml:space="preserve"> HYPERLINK \l "_Toc85737429" </w:delInstrText>
        </w:r>
        <w:r w:rsidDel="007F13C8">
          <w:rPr>
            <w:noProof/>
          </w:rPr>
          <w:fldChar w:fldCharType="separate"/>
        </w:r>
      </w:del>
      <w:ins w:id="173" w:author="Leorey" w:date="2021-11-07T15:42:00Z">
        <w:r w:rsidR="00D3664A">
          <w:rPr>
            <w:b/>
            <w:bCs/>
            <w:noProof/>
            <w:lang w:val="en-US"/>
          </w:rPr>
          <w:t>Error! Hyperlink reference not valid.</w:t>
        </w:r>
      </w:ins>
      <w:del w:id="174" w:author="Leorey" w:date="2021-11-07T12:39:00Z">
        <w:r w:rsidR="005E0C00" w:rsidRPr="008037C0" w:rsidDel="007F13C8">
          <w:rPr>
            <w:rStyle w:val="Hyperlink"/>
            <w:noProof/>
          </w:rPr>
          <w:delText>3.8</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Viewing charts of the metric outputs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_Toc85737429 \h </w:delInstrText>
        </w:r>
        <w:r w:rsidR="005E0C00" w:rsidDel="007F13C8">
          <w:rPr>
            <w:noProof/>
            <w:webHidden/>
          </w:rPr>
        </w:r>
        <w:r w:rsidR="005E0C00" w:rsidDel="007F13C8">
          <w:rPr>
            <w:noProof/>
            <w:webHidden/>
          </w:rPr>
          <w:fldChar w:fldCharType="separate"/>
        </w:r>
        <w:r w:rsidR="00AE5C90" w:rsidDel="007F13C8">
          <w:rPr>
            <w:noProof/>
            <w:webHidden/>
          </w:rPr>
          <w:delText>14</w:delText>
        </w:r>
        <w:r w:rsidR="005E0C00" w:rsidDel="007F13C8">
          <w:rPr>
            <w:noProof/>
            <w:webHidden/>
          </w:rPr>
          <w:fldChar w:fldCharType="end"/>
        </w:r>
        <w:r w:rsidDel="007F13C8">
          <w:rPr>
            <w:noProof/>
          </w:rPr>
          <w:fldChar w:fldCharType="end"/>
        </w:r>
      </w:del>
    </w:p>
    <w:p w14:paraId="5BAE3CF5" w14:textId="1DD5FC1E" w:rsidR="005E0C00" w:rsidDel="007F13C8" w:rsidRDefault="00001173">
      <w:pPr>
        <w:pStyle w:val="TOC2"/>
        <w:tabs>
          <w:tab w:val="left" w:pos="880"/>
          <w:tab w:val="right" w:leader="dot" w:pos="9628"/>
        </w:tabs>
        <w:rPr>
          <w:del w:id="175" w:author="Leorey" w:date="2021-11-07T12:39:00Z"/>
          <w:rFonts w:eastAsiaTheme="minorEastAsia" w:cstheme="minorBidi"/>
          <w:smallCaps w:val="0"/>
          <w:noProof/>
          <w:color w:val="auto"/>
          <w:sz w:val="22"/>
          <w:szCs w:val="22"/>
        </w:rPr>
      </w:pPr>
      <w:del w:id="176" w:author="Leorey" w:date="2021-11-07T12:39:00Z">
        <w:r w:rsidDel="007F13C8">
          <w:rPr>
            <w:noProof/>
          </w:rPr>
          <w:fldChar w:fldCharType="begin"/>
        </w:r>
        <w:r w:rsidDel="007F13C8">
          <w:rPr>
            <w:noProof/>
          </w:rPr>
          <w:delInstrText xml:space="preserve"> HYPERLINK \l "_Toc85737430" </w:delInstrText>
        </w:r>
        <w:r w:rsidDel="007F13C8">
          <w:rPr>
            <w:noProof/>
          </w:rPr>
          <w:fldChar w:fldCharType="separate"/>
        </w:r>
      </w:del>
      <w:ins w:id="177" w:author="Leorey" w:date="2021-11-07T15:42:00Z">
        <w:r w:rsidR="00D3664A">
          <w:rPr>
            <w:b/>
            <w:bCs/>
            <w:noProof/>
            <w:lang w:val="en-US"/>
          </w:rPr>
          <w:t>Error! Hyperlink reference not valid.</w:t>
        </w:r>
      </w:ins>
      <w:del w:id="178" w:author="Leorey" w:date="2021-11-07T12:39:00Z">
        <w:r w:rsidR="005E0C00" w:rsidRPr="008037C0" w:rsidDel="007F13C8">
          <w:rPr>
            <w:rStyle w:val="Hyperlink"/>
            <w:noProof/>
          </w:rPr>
          <w:delText>3.9</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Exporting data</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_Toc85737430 \h </w:delInstrText>
        </w:r>
        <w:r w:rsidR="005E0C00" w:rsidDel="007F13C8">
          <w:rPr>
            <w:noProof/>
            <w:webHidden/>
          </w:rPr>
        </w:r>
        <w:r w:rsidR="005E0C00" w:rsidDel="007F13C8">
          <w:rPr>
            <w:noProof/>
            <w:webHidden/>
          </w:rPr>
          <w:fldChar w:fldCharType="separate"/>
        </w:r>
        <w:r w:rsidR="00AE5C90" w:rsidDel="007F13C8">
          <w:rPr>
            <w:noProof/>
            <w:webHidden/>
          </w:rPr>
          <w:delText>16</w:delText>
        </w:r>
        <w:r w:rsidR="005E0C00" w:rsidDel="007F13C8">
          <w:rPr>
            <w:noProof/>
            <w:webHidden/>
          </w:rPr>
          <w:fldChar w:fldCharType="end"/>
        </w:r>
        <w:r w:rsidDel="007F13C8">
          <w:rPr>
            <w:noProof/>
          </w:rPr>
          <w:fldChar w:fldCharType="end"/>
        </w:r>
      </w:del>
    </w:p>
    <w:p w14:paraId="46656469" w14:textId="6DDD2C1E" w:rsidR="005E0C00" w:rsidDel="007F13C8" w:rsidRDefault="00001173">
      <w:pPr>
        <w:pStyle w:val="TOC1"/>
        <w:tabs>
          <w:tab w:val="left" w:pos="440"/>
          <w:tab w:val="right" w:leader="dot" w:pos="9628"/>
        </w:tabs>
        <w:rPr>
          <w:del w:id="179" w:author="Leorey" w:date="2021-11-07T12:39:00Z"/>
          <w:rFonts w:eastAsiaTheme="minorEastAsia" w:cstheme="minorBidi"/>
          <w:b w:val="0"/>
          <w:bCs w:val="0"/>
          <w:caps w:val="0"/>
          <w:noProof/>
          <w:color w:val="auto"/>
          <w:sz w:val="22"/>
          <w:szCs w:val="22"/>
        </w:rPr>
      </w:pPr>
      <w:del w:id="180" w:author="Leorey" w:date="2021-11-07T12:39:00Z">
        <w:r w:rsidDel="007F13C8">
          <w:rPr>
            <w:noProof/>
          </w:rPr>
          <w:fldChar w:fldCharType="begin"/>
        </w:r>
        <w:r w:rsidDel="007F13C8">
          <w:rPr>
            <w:noProof/>
          </w:rPr>
          <w:delInstrText xml:space="preserve"> HYPERLINK \l "_Toc85737431" </w:delInstrText>
        </w:r>
        <w:r w:rsidDel="007F13C8">
          <w:rPr>
            <w:noProof/>
          </w:rPr>
          <w:fldChar w:fldCharType="separate"/>
        </w:r>
      </w:del>
      <w:ins w:id="181" w:author="Leorey" w:date="2021-11-07T15:42:00Z">
        <w:r w:rsidR="00D3664A">
          <w:rPr>
            <w:b w:val="0"/>
            <w:bCs w:val="0"/>
            <w:noProof/>
            <w:lang w:val="en-US"/>
          </w:rPr>
          <w:t>Error! Hyperlink reference not valid.</w:t>
        </w:r>
      </w:ins>
      <w:del w:id="182" w:author="Leorey" w:date="2021-11-07T12:39:00Z">
        <w:r w:rsidR="005E0C00" w:rsidRPr="008037C0" w:rsidDel="007F13C8">
          <w:rPr>
            <w:rStyle w:val="Hyperlink"/>
            <w:noProof/>
            <w:highlight w:val="yellow"/>
          </w:rPr>
          <w:delText>4</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highlight w:val="yellow"/>
          </w:rPr>
          <w:delText>References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_Toc85737431 \h </w:delInstrText>
        </w:r>
        <w:r w:rsidR="005E0C00" w:rsidDel="007F13C8">
          <w:rPr>
            <w:noProof/>
            <w:webHidden/>
          </w:rPr>
        </w:r>
        <w:r w:rsidR="005E0C00" w:rsidDel="007F13C8">
          <w:rPr>
            <w:noProof/>
            <w:webHidden/>
          </w:rPr>
          <w:fldChar w:fldCharType="separate"/>
        </w:r>
        <w:r w:rsidR="00AE5C90" w:rsidDel="007F13C8">
          <w:rPr>
            <w:noProof/>
            <w:webHidden/>
          </w:rPr>
          <w:delText>18</w:delText>
        </w:r>
        <w:r w:rsidR="005E0C00" w:rsidDel="007F13C8">
          <w:rPr>
            <w:noProof/>
            <w:webHidden/>
          </w:rPr>
          <w:fldChar w:fldCharType="end"/>
        </w:r>
        <w:r w:rsidDel="007F13C8">
          <w:rPr>
            <w:noProof/>
          </w:rPr>
          <w:fldChar w:fldCharType="end"/>
        </w:r>
      </w:del>
    </w:p>
    <w:p w14:paraId="3AC9EF14" w14:textId="66196C44" w:rsidR="005E0C00" w:rsidDel="007F13C8" w:rsidRDefault="00001173">
      <w:pPr>
        <w:pStyle w:val="TOC1"/>
        <w:tabs>
          <w:tab w:val="left" w:pos="440"/>
          <w:tab w:val="right" w:leader="dot" w:pos="9628"/>
        </w:tabs>
        <w:rPr>
          <w:del w:id="183" w:author="Leorey" w:date="2021-11-07T12:39:00Z"/>
          <w:rFonts w:eastAsiaTheme="minorEastAsia" w:cstheme="minorBidi"/>
          <w:b w:val="0"/>
          <w:bCs w:val="0"/>
          <w:caps w:val="0"/>
          <w:noProof/>
          <w:color w:val="auto"/>
          <w:sz w:val="22"/>
          <w:szCs w:val="22"/>
        </w:rPr>
      </w:pPr>
      <w:del w:id="184" w:author="Leorey" w:date="2021-11-07T12:39:00Z">
        <w:r w:rsidDel="007F13C8">
          <w:rPr>
            <w:noProof/>
          </w:rPr>
          <w:fldChar w:fldCharType="begin"/>
        </w:r>
        <w:r w:rsidDel="007F13C8">
          <w:rPr>
            <w:noProof/>
          </w:rPr>
          <w:delInstrText xml:space="preserve"> HYPERLINK \l "_Toc85737432" </w:delInstrText>
        </w:r>
        <w:r w:rsidDel="007F13C8">
          <w:rPr>
            <w:noProof/>
          </w:rPr>
          <w:fldChar w:fldCharType="separate"/>
        </w:r>
      </w:del>
      <w:ins w:id="185" w:author="Leorey" w:date="2021-11-07T15:42:00Z">
        <w:r w:rsidR="00D3664A">
          <w:rPr>
            <w:b w:val="0"/>
            <w:bCs w:val="0"/>
            <w:noProof/>
            <w:lang w:val="en-US"/>
          </w:rPr>
          <w:t>Error! Hyperlink reference not valid.</w:t>
        </w:r>
      </w:ins>
      <w:del w:id="186" w:author="Leorey" w:date="2021-11-07T12:39:00Z">
        <w:r w:rsidR="005E0C00" w:rsidRPr="008037C0" w:rsidDel="007F13C8">
          <w:rPr>
            <w:rStyle w:val="Hyperlink"/>
            <w:noProof/>
            <w:highlight w:val="yellow"/>
          </w:rPr>
          <w:delText>5</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highlight w:val="yellow"/>
          </w:rPr>
          <w:delText>Appendix A: Sample Job File</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_Toc85737432 \h </w:delInstrText>
        </w:r>
        <w:r w:rsidR="005E0C00" w:rsidDel="007F13C8">
          <w:rPr>
            <w:noProof/>
            <w:webHidden/>
          </w:rPr>
        </w:r>
        <w:r w:rsidR="005E0C00" w:rsidDel="007F13C8">
          <w:rPr>
            <w:noProof/>
            <w:webHidden/>
          </w:rPr>
          <w:fldChar w:fldCharType="separate"/>
        </w:r>
        <w:r w:rsidR="00AE5C90" w:rsidDel="007F13C8">
          <w:rPr>
            <w:noProof/>
            <w:webHidden/>
          </w:rPr>
          <w:delText>19</w:delText>
        </w:r>
        <w:r w:rsidR="005E0C00" w:rsidDel="007F13C8">
          <w:rPr>
            <w:noProof/>
            <w:webHidden/>
          </w:rPr>
          <w:fldChar w:fldCharType="end"/>
        </w:r>
        <w:r w:rsidDel="007F13C8">
          <w:rPr>
            <w:noProof/>
          </w:rPr>
          <w:fldChar w:fldCharType="end"/>
        </w:r>
      </w:del>
    </w:p>
    <w:p w14:paraId="6FE5B16C" w14:textId="6493874A" w:rsidR="005E0C00" w:rsidDel="007F13C8" w:rsidRDefault="00001173">
      <w:pPr>
        <w:pStyle w:val="TOC1"/>
        <w:tabs>
          <w:tab w:val="left" w:pos="440"/>
          <w:tab w:val="right" w:leader="dot" w:pos="9628"/>
        </w:tabs>
        <w:rPr>
          <w:del w:id="187" w:author="Leorey" w:date="2021-11-07T12:39:00Z"/>
          <w:rFonts w:eastAsiaTheme="minorEastAsia" w:cstheme="minorBidi"/>
          <w:b w:val="0"/>
          <w:bCs w:val="0"/>
          <w:caps w:val="0"/>
          <w:noProof/>
          <w:color w:val="auto"/>
          <w:sz w:val="22"/>
          <w:szCs w:val="22"/>
        </w:rPr>
      </w:pPr>
      <w:del w:id="188" w:author="Leorey" w:date="2021-11-07T12:39:00Z">
        <w:r w:rsidDel="007F13C8">
          <w:rPr>
            <w:noProof/>
          </w:rPr>
          <w:fldChar w:fldCharType="begin"/>
        </w:r>
        <w:r w:rsidDel="007F13C8">
          <w:rPr>
            <w:noProof/>
          </w:rPr>
          <w:delInstrText xml:space="preserve"> HYPERLINK \l "_Toc85737433" </w:delInstrText>
        </w:r>
        <w:r w:rsidDel="007F13C8">
          <w:rPr>
            <w:noProof/>
          </w:rPr>
          <w:fldChar w:fldCharType="separate"/>
        </w:r>
      </w:del>
      <w:ins w:id="189" w:author="Leorey" w:date="2021-11-07T15:42:00Z">
        <w:r w:rsidR="00D3664A">
          <w:rPr>
            <w:b w:val="0"/>
            <w:bCs w:val="0"/>
            <w:noProof/>
            <w:lang w:val="en-US"/>
          </w:rPr>
          <w:t>Error! Hyperlink reference not valid.</w:t>
        </w:r>
      </w:ins>
      <w:del w:id="190" w:author="Leorey" w:date="2021-11-07T12:39:00Z">
        <w:r w:rsidR="005E0C00" w:rsidRPr="008037C0" w:rsidDel="007F13C8">
          <w:rPr>
            <w:rStyle w:val="Hyperlink"/>
            <w:noProof/>
          </w:rPr>
          <w:delText>6</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B: Viewer Controls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_Toc85737433 \h </w:delInstrText>
        </w:r>
        <w:r w:rsidR="005E0C00" w:rsidDel="007F13C8">
          <w:rPr>
            <w:noProof/>
            <w:webHidden/>
          </w:rPr>
        </w:r>
        <w:r w:rsidR="005E0C00" w:rsidDel="007F13C8">
          <w:rPr>
            <w:noProof/>
            <w:webHidden/>
          </w:rPr>
          <w:fldChar w:fldCharType="separate"/>
        </w:r>
        <w:r w:rsidR="00AE5C90" w:rsidDel="007F13C8">
          <w:rPr>
            <w:noProof/>
            <w:webHidden/>
          </w:rPr>
          <w:delText>20</w:delText>
        </w:r>
        <w:r w:rsidR="005E0C00" w:rsidDel="007F13C8">
          <w:rPr>
            <w:noProof/>
            <w:webHidden/>
          </w:rPr>
          <w:fldChar w:fldCharType="end"/>
        </w:r>
        <w:r w:rsidDel="007F13C8">
          <w:rPr>
            <w:noProof/>
          </w:rPr>
          <w:fldChar w:fldCharType="end"/>
        </w:r>
      </w:del>
    </w:p>
    <w:p w14:paraId="59D4704C" w14:textId="2016CA8C" w:rsidR="005E0C00" w:rsidDel="007F13C8" w:rsidRDefault="00001173">
      <w:pPr>
        <w:pStyle w:val="TOC1"/>
        <w:tabs>
          <w:tab w:val="left" w:pos="440"/>
          <w:tab w:val="right" w:leader="dot" w:pos="9628"/>
        </w:tabs>
        <w:rPr>
          <w:del w:id="191" w:author="Leorey" w:date="2021-11-07T12:39:00Z"/>
          <w:rFonts w:eastAsiaTheme="minorEastAsia" w:cstheme="minorBidi"/>
          <w:b w:val="0"/>
          <w:bCs w:val="0"/>
          <w:caps w:val="0"/>
          <w:noProof/>
          <w:color w:val="auto"/>
          <w:sz w:val="22"/>
          <w:szCs w:val="22"/>
        </w:rPr>
      </w:pPr>
      <w:del w:id="192" w:author="Leorey" w:date="2021-11-07T12:39:00Z">
        <w:r w:rsidDel="007F13C8">
          <w:rPr>
            <w:noProof/>
          </w:rPr>
          <w:fldChar w:fldCharType="begin"/>
        </w:r>
        <w:r w:rsidDel="007F13C8">
          <w:rPr>
            <w:noProof/>
          </w:rPr>
          <w:delInstrText xml:space="preserve"> HYPERLINK \l "_Toc85737434" </w:delInstrText>
        </w:r>
        <w:r w:rsidDel="007F13C8">
          <w:rPr>
            <w:noProof/>
          </w:rPr>
          <w:fldChar w:fldCharType="separate"/>
        </w:r>
      </w:del>
      <w:ins w:id="193" w:author="Leorey" w:date="2021-11-07T15:42:00Z">
        <w:r w:rsidR="00D3664A">
          <w:rPr>
            <w:b w:val="0"/>
            <w:bCs w:val="0"/>
            <w:noProof/>
            <w:lang w:val="en-US"/>
          </w:rPr>
          <w:t>Error! Hyperlink reference not valid.</w:t>
        </w:r>
      </w:ins>
      <w:del w:id="194" w:author="Leorey" w:date="2021-11-07T12:39:00Z">
        <w:r w:rsidR="005E0C00" w:rsidRPr="008037C0" w:rsidDel="007F13C8">
          <w:rPr>
            <w:rStyle w:val="Hyperlink"/>
            <w:noProof/>
          </w:rPr>
          <w:delText>7</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C: Menus and Dialogs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_Toc85737434 \h </w:delInstrText>
        </w:r>
        <w:r w:rsidR="005E0C00" w:rsidDel="007F13C8">
          <w:rPr>
            <w:noProof/>
            <w:webHidden/>
          </w:rPr>
        </w:r>
        <w:r w:rsidR="005E0C00" w:rsidDel="007F13C8">
          <w:rPr>
            <w:noProof/>
            <w:webHidden/>
          </w:rPr>
          <w:fldChar w:fldCharType="separate"/>
        </w:r>
        <w:r w:rsidR="00AE5C90" w:rsidDel="007F13C8">
          <w:rPr>
            <w:noProof/>
            <w:webHidden/>
          </w:rPr>
          <w:delText>22</w:delText>
        </w:r>
        <w:r w:rsidR="005E0C00" w:rsidDel="007F13C8">
          <w:rPr>
            <w:noProof/>
            <w:webHidden/>
          </w:rPr>
          <w:fldChar w:fldCharType="end"/>
        </w:r>
        <w:r w:rsidDel="007F13C8">
          <w:rPr>
            <w:noProof/>
          </w:rPr>
          <w:fldChar w:fldCharType="end"/>
        </w:r>
      </w:del>
    </w:p>
    <w:p w14:paraId="45E4FB63" w14:textId="350D586D" w:rsidR="005E0C00" w:rsidDel="007F13C8" w:rsidRDefault="00001173">
      <w:pPr>
        <w:pStyle w:val="TOC2"/>
        <w:tabs>
          <w:tab w:val="left" w:pos="880"/>
          <w:tab w:val="right" w:leader="dot" w:pos="9628"/>
        </w:tabs>
        <w:rPr>
          <w:del w:id="195" w:author="Leorey" w:date="2021-11-07T12:39:00Z"/>
          <w:rFonts w:eastAsiaTheme="minorEastAsia" w:cstheme="minorBidi"/>
          <w:smallCaps w:val="0"/>
          <w:noProof/>
          <w:color w:val="auto"/>
          <w:sz w:val="22"/>
          <w:szCs w:val="22"/>
        </w:rPr>
      </w:pPr>
      <w:del w:id="196" w:author="Leorey" w:date="2021-11-07T12:39:00Z">
        <w:r w:rsidDel="007F13C8">
          <w:rPr>
            <w:noProof/>
          </w:rPr>
          <w:fldChar w:fldCharType="begin"/>
        </w:r>
        <w:r w:rsidDel="007F13C8">
          <w:rPr>
            <w:noProof/>
          </w:rPr>
          <w:delInstrText xml:space="preserve"> HYPERLINK \l "_Toc85737435" </w:delInstrText>
        </w:r>
        <w:r w:rsidDel="007F13C8">
          <w:rPr>
            <w:noProof/>
          </w:rPr>
          <w:fldChar w:fldCharType="separate"/>
        </w:r>
      </w:del>
      <w:ins w:id="197" w:author="Leorey" w:date="2021-11-07T15:42:00Z">
        <w:r w:rsidR="00D3664A">
          <w:rPr>
            <w:b/>
            <w:bCs/>
            <w:noProof/>
            <w:lang w:val="en-US"/>
          </w:rPr>
          <w:t>Error! Hyperlink reference not valid.</w:t>
        </w:r>
      </w:ins>
      <w:del w:id="198" w:author="Leorey" w:date="2021-11-07T12:39:00Z">
        <w:r w:rsidR="005E0C00" w:rsidRPr="008037C0" w:rsidDel="007F13C8">
          <w:rPr>
            <w:rStyle w:val="Hyperlink"/>
            <w:noProof/>
          </w:rPr>
          <w:delText>7.1</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Main menu</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_Toc85737435 \h </w:delInstrText>
        </w:r>
        <w:r w:rsidR="005E0C00" w:rsidDel="007F13C8">
          <w:rPr>
            <w:noProof/>
            <w:webHidden/>
          </w:rPr>
        </w:r>
        <w:r w:rsidR="005E0C00" w:rsidDel="007F13C8">
          <w:rPr>
            <w:noProof/>
            <w:webHidden/>
          </w:rPr>
          <w:fldChar w:fldCharType="separate"/>
        </w:r>
        <w:r w:rsidR="00AE5C90" w:rsidDel="007F13C8">
          <w:rPr>
            <w:noProof/>
            <w:webHidden/>
          </w:rPr>
          <w:delText>22</w:delText>
        </w:r>
        <w:r w:rsidR="005E0C00" w:rsidDel="007F13C8">
          <w:rPr>
            <w:noProof/>
            <w:webHidden/>
          </w:rPr>
          <w:fldChar w:fldCharType="end"/>
        </w:r>
        <w:r w:rsidDel="007F13C8">
          <w:rPr>
            <w:noProof/>
          </w:rPr>
          <w:fldChar w:fldCharType="end"/>
        </w:r>
      </w:del>
    </w:p>
    <w:p w14:paraId="7C8CCE64" w14:textId="73578307" w:rsidR="005E0C00" w:rsidDel="007F13C8" w:rsidRDefault="00001173">
      <w:pPr>
        <w:pStyle w:val="TOC2"/>
        <w:tabs>
          <w:tab w:val="left" w:pos="880"/>
          <w:tab w:val="right" w:leader="dot" w:pos="9628"/>
        </w:tabs>
        <w:rPr>
          <w:del w:id="199" w:author="Leorey" w:date="2021-11-07T12:39:00Z"/>
          <w:rFonts w:eastAsiaTheme="minorEastAsia" w:cstheme="minorBidi"/>
          <w:smallCaps w:val="0"/>
          <w:noProof/>
          <w:color w:val="auto"/>
          <w:sz w:val="22"/>
          <w:szCs w:val="22"/>
        </w:rPr>
      </w:pPr>
      <w:del w:id="200" w:author="Leorey" w:date="2021-11-07T12:39:00Z">
        <w:r w:rsidDel="007F13C8">
          <w:rPr>
            <w:noProof/>
          </w:rPr>
          <w:fldChar w:fldCharType="begin"/>
        </w:r>
        <w:r w:rsidDel="007F13C8">
          <w:rPr>
            <w:noProof/>
          </w:rPr>
          <w:delInstrText xml:space="preserve"> HYPERLINK \l "_Toc85737436" </w:delInstrText>
        </w:r>
        <w:r w:rsidDel="007F13C8">
          <w:rPr>
            <w:noProof/>
          </w:rPr>
          <w:fldChar w:fldCharType="separate"/>
        </w:r>
      </w:del>
      <w:ins w:id="201" w:author="Leorey" w:date="2021-11-07T15:42:00Z">
        <w:r w:rsidR="00D3664A">
          <w:rPr>
            <w:b/>
            <w:bCs/>
            <w:noProof/>
            <w:lang w:val="en-US"/>
          </w:rPr>
          <w:t>Error! Hyperlink reference not valid.</w:t>
        </w:r>
      </w:ins>
      <w:del w:id="202" w:author="Leorey" w:date="2021-11-07T12:39:00Z">
        <w:r w:rsidR="005E0C00" w:rsidRPr="008037C0" w:rsidDel="007F13C8">
          <w:rPr>
            <w:rStyle w:val="Hyperlink"/>
            <w:noProof/>
          </w:rPr>
          <w:delText>7.2</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Job menu</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_Toc85737436 \h </w:delInstrText>
        </w:r>
        <w:r w:rsidR="005E0C00" w:rsidDel="007F13C8">
          <w:rPr>
            <w:noProof/>
            <w:webHidden/>
          </w:rPr>
        </w:r>
        <w:r w:rsidR="005E0C00" w:rsidDel="007F13C8">
          <w:rPr>
            <w:noProof/>
            <w:webHidden/>
          </w:rPr>
          <w:fldChar w:fldCharType="separate"/>
        </w:r>
        <w:r w:rsidR="00AE5C90" w:rsidDel="007F13C8">
          <w:rPr>
            <w:noProof/>
            <w:webHidden/>
          </w:rPr>
          <w:delText>22</w:delText>
        </w:r>
        <w:r w:rsidR="005E0C00" w:rsidDel="007F13C8">
          <w:rPr>
            <w:noProof/>
            <w:webHidden/>
          </w:rPr>
          <w:fldChar w:fldCharType="end"/>
        </w:r>
        <w:r w:rsidDel="007F13C8">
          <w:rPr>
            <w:noProof/>
          </w:rPr>
          <w:fldChar w:fldCharType="end"/>
        </w:r>
      </w:del>
    </w:p>
    <w:p w14:paraId="40D6D2D5" w14:textId="6DC92483" w:rsidR="005E0C00" w:rsidDel="007F13C8" w:rsidRDefault="00001173">
      <w:pPr>
        <w:pStyle w:val="TOC2"/>
        <w:tabs>
          <w:tab w:val="left" w:pos="880"/>
          <w:tab w:val="right" w:leader="dot" w:pos="9628"/>
        </w:tabs>
        <w:rPr>
          <w:del w:id="203" w:author="Leorey" w:date="2021-11-07T12:39:00Z"/>
          <w:rFonts w:eastAsiaTheme="minorEastAsia" w:cstheme="minorBidi"/>
          <w:smallCaps w:val="0"/>
          <w:noProof/>
          <w:color w:val="auto"/>
          <w:sz w:val="22"/>
          <w:szCs w:val="22"/>
        </w:rPr>
      </w:pPr>
      <w:del w:id="204" w:author="Leorey" w:date="2021-11-07T12:39:00Z">
        <w:r w:rsidDel="007F13C8">
          <w:rPr>
            <w:noProof/>
          </w:rPr>
          <w:fldChar w:fldCharType="begin"/>
        </w:r>
        <w:r w:rsidDel="007F13C8">
          <w:rPr>
            <w:noProof/>
          </w:rPr>
          <w:delInstrText xml:space="preserve"> HYPERLINK \l "_Toc85737437" </w:delInstrText>
        </w:r>
        <w:r w:rsidDel="007F13C8">
          <w:rPr>
            <w:noProof/>
          </w:rPr>
          <w:fldChar w:fldCharType="separate"/>
        </w:r>
      </w:del>
      <w:ins w:id="205" w:author="Leorey" w:date="2021-11-07T15:42:00Z">
        <w:r w:rsidR="00D3664A">
          <w:rPr>
            <w:b/>
            <w:bCs/>
            <w:noProof/>
            <w:lang w:val="en-US"/>
          </w:rPr>
          <w:t>Error! Hyperlink reference not valid.</w:t>
        </w:r>
      </w:ins>
      <w:del w:id="206" w:author="Leorey" w:date="2021-11-07T12:39:00Z">
        <w:r w:rsidR="005E0C00" w:rsidRPr="008037C0" w:rsidDel="007F13C8">
          <w:rPr>
            <w:rStyle w:val="Hyperlink"/>
            <w:noProof/>
          </w:rPr>
          <w:delText>7.3</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Logs menu</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_Toc85737437 \h </w:delInstrText>
        </w:r>
        <w:r w:rsidR="005E0C00" w:rsidDel="007F13C8">
          <w:rPr>
            <w:noProof/>
            <w:webHidden/>
          </w:rPr>
        </w:r>
        <w:r w:rsidR="005E0C00" w:rsidDel="007F13C8">
          <w:rPr>
            <w:noProof/>
            <w:webHidden/>
          </w:rPr>
          <w:fldChar w:fldCharType="separate"/>
        </w:r>
        <w:r w:rsidR="00AE5C90" w:rsidDel="007F13C8">
          <w:rPr>
            <w:noProof/>
            <w:webHidden/>
          </w:rPr>
          <w:delText>24</w:delText>
        </w:r>
        <w:r w:rsidR="005E0C00" w:rsidDel="007F13C8">
          <w:rPr>
            <w:noProof/>
            <w:webHidden/>
          </w:rPr>
          <w:fldChar w:fldCharType="end"/>
        </w:r>
        <w:r w:rsidDel="007F13C8">
          <w:rPr>
            <w:noProof/>
          </w:rPr>
          <w:fldChar w:fldCharType="end"/>
        </w:r>
      </w:del>
    </w:p>
    <w:p w14:paraId="0C62FCA4" w14:textId="579EB5D8" w:rsidR="005E0C00" w:rsidDel="007F13C8" w:rsidRDefault="00001173">
      <w:pPr>
        <w:pStyle w:val="TOC1"/>
        <w:tabs>
          <w:tab w:val="left" w:pos="440"/>
          <w:tab w:val="right" w:leader="dot" w:pos="9628"/>
        </w:tabs>
        <w:rPr>
          <w:del w:id="207" w:author="Leorey" w:date="2021-11-07T12:39:00Z"/>
          <w:rFonts w:eastAsiaTheme="minorEastAsia" w:cstheme="minorBidi"/>
          <w:b w:val="0"/>
          <w:bCs w:val="0"/>
          <w:caps w:val="0"/>
          <w:noProof/>
          <w:color w:val="auto"/>
          <w:sz w:val="22"/>
          <w:szCs w:val="22"/>
        </w:rPr>
      </w:pPr>
      <w:del w:id="208" w:author="Leorey" w:date="2021-11-07T12:39:00Z">
        <w:r w:rsidDel="007F13C8">
          <w:rPr>
            <w:noProof/>
          </w:rPr>
          <w:fldChar w:fldCharType="begin"/>
        </w:r>
        <w:r w:rsidDel="007F13C8">
          <w:rPr>
            <w:noProof/>
          </w:rPr>
          <w:delInstrText xml:space="preserve"> HYPERLINK \l "_Toc85737438" </w:delInstrText>
        </w:r>
        <w:r w:rsidDel="007F13C8">
          <w:rPr>
            <w:noProof/>
          </w:rPr>
          <w:fldChar w:fldCharType="separate"/>
        </w:r>
      </w:del>
      <w:ins w:id="209" w:author="Leorey" w:date="2021-11-07T15:42:00Z">
        <w:r w:rsidR="00D3664A">
          <w:rPr>
            <w:b w:val="0"/>
            <w:bCs w:val="0"/>
            <w:noProof/>
            <w:lang w:val="en-US"/>
          </w:rPr>
          <w:t>Error! Hyperlink reference not valid.</w:t>
        </w:r>
      </w:ins>
      <w:del w:id="210" w:author="Leorey" w:date="2021-11-07T12:39:00Z">
        <w:r w:rsidR="005E0C00" w:rsidRPr="008037C0" w:rsidDel="007F13C8">
          <w:rPr>
            <w:rStyle w:val="Hyperlink"/>
            <w:noProof/>
          </w:rPr>
          <w:delText>8</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D: Scenario Settings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_Toc85737438 \h </w:delInstrText>
        </w:r>
        <w:r w:rsidR="005E0C00" w:rsidDel="007F13C8">
          <w:rPr>
            <w:noProof/>
            <w:webHidden/>
          </w:rPr>
        </w:r>
        <w:r w:rsidR="005E0C00" w:rsidDel="007F13C8">
          <w:rPr>
            <w:noProof/>
            <w:webHidden/>
          </w:rPr>
          <w:fldChar w:fldCharType="separate"/>
        </w:r>
        <w:r w:rsidR="00AE5C90" w:rsidDel="007F13C8">
          <w:rPr>
            <w:noProof/>
            <w:webHidden/>
          </w:rPr>
          <w:delText>26</w:delText>
        </w:r>
        <w:r w:rsidR="005E0C00" w:rsidDel="007F13C8">
          <w:rPr>
            <w:noProof/>
            <w:webHidden/>
          </w:rPr>
          <w:fldChar w:fldCharType="end"/>
        </w:r>
        <w:r w:rsidDel="007F13C8">
          <w:rPr>
            <w:noProof/>
          </w:rPr>
          <w:fldChar w:fldCharType="end"/>
        </w:r>
      </w:del>
    </w:p>
    <w:p w14:paraId="4C82C917" w14:textId="33EAB3AC" w:rsidR="005E0C00" w:rsidDel="007F13C8" w:rsidRDefault="00001173">
      <w:pPr>
        <w:pStyle w:val="TOC1"/>
        <w:tabs>
          <w:tab w:val="left" w:pos="440"/>
          <w:tab w:val="right" w:leader="dot" w:pos="9628"/>
        </w:tabs>
        <w:rPr>
          <w:del w:id="211" w:author="Leorey" w:date="2021-11-07T12:39:00Z"/>
          <w:rFonts w:eastAsiaTheme="minorEastAsia" w:cstheme="minorBidi"/>
          <w:b w:val="0"/>
          <w:bCs w:val="0"/>
          <w:caps w:val="0"/>
          <w:noProof/>
          <w:color w:val="auto"/>
          <w:sz w:val="22"/>
          <w:szCs w:val="22"/>
        </w:rPr>
      </w:pPr>
      <w:del w:id="212" w:author="Leorey" w:date="2021-11-07T12:39:00Z">
        <w:r w:rsidDel="007F13C8">
          <w:rPr>
            <w:noProof/>
          </w:rPr>
          <w:fldChar w:fldCharType="begin"/>
        </w:r>
        <w:r w:rsidDel="007F13C8">
          <w:rPr>
            <w:noProof/>
          </w:rPr>
          <w:delInstrText xml:space="preserve"> HYPERLINK \l "_Toc85737439" </w:delInstrText>
        </w:r>
        <w:r w:rsidDel="007F13C8">
          <w:rPr>
            <w:noProof/>
          </w:rPr>
          <w:fldChar w:fldCharType="separate"/>
        </w:r>
      </w:del>
      <w:ins w:id="213" w:author="Leorey" w:date="2021-11-07T15:42:00Z">
        <w:r w:rsidR="00D3664A">
          <w:rPr>
            <w:b w:val="0"/>
            <w:bCs w:val="0"/>
            <w:noProof/>
            <w:lang w:val="en-US"/>
          </w:rPr>
          <w:t>Error! Hyperlink reference not valid.</w:t>
        </w:r>
      </w:ins>
      <w:del w:id="214" w:author="Leorey" w:date="2021-11-07T12:39:00Z">
        <w:r w:rsidR="005E0C00" w:rsidRPr="008037C0" w:rsidDel="007F13C8">
          <w:rPr>
            <w:rStyle w:val="Hyperlink"/>
            <w:noProof/>
          </w:rPr>
          <w:delText>9</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E: Map and Layer Settings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_Toc85737439 \h </w:delInstrText>
        </w:r>
        <w:r w:rsidR="005E0C00" w:rsidDel="007F13C8">
          <w:rPr>
            <w:noProof/>
            <w:webHidden/>
          </w:rPr>
        </w:r>
        <w:r w:rsidR="005E0C00" w:rsidDel="007F13C8">
          <w:rPr>
            <w:noProof/>
            <w:webHidden/>
          </w:rPr>
          <w:fldChar w:fldCharType="separate"/>
        </w:r>
        <w:r w:rsidR="00AE5C90" w:rsidDel="007F13C8">
          <w:rPr>
            <w:noProof/>
            <w:webHidden/>
          </w:rPr>
          <w:delText>29</w:delText>
        </w:r>
        <w:r w:rsidR="005E0C00" w:rsidDel="007F13C8">
          <w:rPr>
            <w:noProof/>
            <w:webHidden/>
          </w:rPr>
          <w:fldChar w:fldCharType="end"/>
        </w:r>
        <w:r w:rsidDel="007F13C8">
          <w:rPr>
            <w:noProof/>
          </w:rPr>
          <w:fldChar w:fldCharType="end"/>
        </w:r>
      </w:del>
    </w:p>
    <w:p w14:paraId="506942F5" w14:textId="49ED3139" w:rsidR="005E0C00" w:rsidDel="007F13C8" w:rsidRDefault="00001173">
      <w:pPr>
        <w:pStyle w:val="TOC2"/>
        <w:tabs>
          <w:tab w:val="left" w:pos="880"/>
          <w:tab w:val="right" w:leader="dot" w:pos="9628"/>
        </w:tabs>
        <w:rPr>
          <w:del w:id="215" w:author="Leorey" w:date="2021-11-07T12:39:00Z"/>
          <w:rFonts w:eastAsiaTheme="minorEastAsia" w:cstheme="minorBidi"/>
          <w:smallCaps w:val="0"/>
          <w:noProof/>
          <w:color w:val="auto"/>
          <w:sz w:val="22"/>
          <w:szCs w:val="22"/>
        </w:rPr>
      </w:pPr>
      <w:del w:id="216" w:author="Leorey" w:date="2021-11-07T12:39:00Z">
        <w:r w:rsidDel="007F13C8">
          <w:rPr>
            <w:noProof/>
          </w:rPr>
          <w:fldChar w:fldCharType="begin"/>
        </w:r>
        <w:r w:rsidDel="007F13C8">
          <w:rPr>
            <w:noProof/>
          </w:rPr>
          <w:delInstrText xml:space="preserve"> HYPERLINK \l "_Toc85737440" </w:delInstrText>
        </w:r>
        <w:r w:rsidDel="007F13C8">
          <w:rPr>
            <w:noProof/>
          </w:rPr>
          <w:fldChar w:fldCharType="separate"/>
        </w:r>
      </w:del>
      <w:ins w:id="217" w:author="Leorey" w:date="2021-11-07T15:42:00Z">
        <w:r w:rsidR="00D3664A">
          <w:rPr>
            <w:b/>
            <w:bCs/>
            <w:noProof/>
            <w:lang w:val="en-US"/>
          </w:rPr>
          <w:t>Error! Hyperlink reference not valid.</w:t>
        </w:r>
      </w:ins>
      <w:del w:id="218" w:author="Leorey" w:date="2021-11-07T12:39:00Z">
        <w:r w:rsidR="005E0C00" w:rsidRPr="008037C0" w:rsidDel="007F13C8">
          <w:rPr>
            <w:rStyle w:val="Hyperlink"/>
            <w:noProof/>
          </w:rPr>
          <w:delText>9.1</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Colour scales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_Toc85737440 \h </w:delInstrText>
        </w:r>
        <w:r w:rsidR="005E0C00" w:rsidDel="007F13C8">
          <w:rPr>
            <w:noProof/>
            <w:webHidden/>
          </w:rPr>
        </w:r>
        <w:r w:rsidR="005E0C00" w:rsidDel="007F13C8">
          <w:rPr>
            <w:noProof/>
            <w:webHidden/>
          </w:rPr>
          <w:fldChar w:fldCharType="separate"/>
        </w:r>
        <w:r w:rsidR="00AE5C90" w:rsidDel="007F13C8">
          <w:rPr>
            <w:noProof/>
            <w:webHidden/>
          </w:rPr>
          <w:delText>30</w:delText>
        </w:r>
        <w:r w:rsidR="005E0C00" w:rsidDel="007F13C8">
          <w:rPr>
            <w:noProof/>
            <w:webHidden/>
          </w:rPr>
          <w:fldChar w:fldCharType="end"/>
        </w:r>
        <w:r w:rsidDel="007F13C8">
          <w:rPr>
            <w:noProof/>
          </w:rPr>
          <w:fldChar w:fldCharType="end"/>
        </w:r>
      </w:del>
    </w:p>
    <w:p w14:paraId="713A9568" w14:textId="5416B154" w:rsidR="005E0C00" w:rsidDel="007F13C8" w:rsidRDefault="00001173">
      <w:pPr>
        <w:pStyle w:val="TOC2"/>
        <w:tabs>
          <w:tab w:val="left" w:pos="880"/>
          <w:tab w:val="right" w:leader="dot" w:pos="9628"/>
        </w:tabs>
        <w:rPr>
          <w:del w:id="219" w:author="Leorey" w:date="2021-11-07T12:39:00Z"/>
          <w:rFonts w:eastAsiaTheme="minorEastAsia" w:cstheme="minorBidi"/>
          <w:smallCaps w:val="0"/>
          <w:noProof/>
          <w:color w:val="auto"/>
          <w:sz w:val="22"/>
          <w:szCs w:val="22"/>
        </w:rPr>
      </w:pPr>
      <w:del w:id="220" w:author="Leorey" w:date="2021-11-07T12:39:00Z">
        <w:r w:rsidDel="007F13C8">
          <w:rPr>
            <w:noProof/>
          </w:rPr>
          <w:fldChar w:fldCharType="begin"/>
        </w:r>
        <w:r w:rsidDel="007F13C8">
          <w:rPr>
            <w:noProof/>
          </w:rPr>
          <w:delInstrText xml:space="preserve"> HYPERLINK \l "_Toc85737441" </w:delInstrText>
        </w:r>
        <w:r w:rsidDel="007F13C8">
          <w:rPr>
            <w:noProof/>
          </w:rPr>
          <w:fldChar w:fldCharType="separate"/>
        </w:r>
      </w:del>
      <w:ins w:id="221" w:author="Leorey" w:date="2021-11-07T15:42:00Z">
        <w:r w:rsidR="00D3664A">
          <w:rPr>
            <w:b/>
            <w:bCs/>
            <w:noProof/>
            <w:lang w:val="en-US"/>
          </w:rPr>
          <w:t>Error! Hyperlink reference not valid.</w:t>
        </w:r>
      </w:ins>
      <w:del w:id="222" w:author="Leorey" w:date="2021-11-07T12:39:00Z">
        <w:r w:rsidR="005E0C00" w:rsidRPr="008037C0" w:rsidDel="007F13C8">
          <w:rPr>
            <w:rStyle w:val="Hyperlink"/>
            <w:noProof/>
          </w:rPr>
          <w:delText>9.2</w:delText>
        </w:r>
        <w:r w:rsidR="005E0C00" w:rsidDel="007F13C8">
          <w:rPr>
            <w:rFonts w:eastAsiaTheme="minorEastAsia" w:cstheme="minorBidi"/>
            <w:smallCaps w:val="0"/>
            <w:noProof/>
            <w:color w:val="auto"/>
            <w:sz w:val="22"/>
            <w:szCs w:val="22"/>
          </w:rPr>
          <w:tab/>
        </w:r>
        <w:r w:rsidR="005E0C00" w:rsidRPr="008037C0" w:rsidDel="007F13C8">
          <w:rPr>
            <w:rStyle w:val="Hyperlink"/>
            <w:noProof/>
          </w:rPr>
          <w:delText>Map styles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_Toc85737441 \h </w:delInstrText>
        </w:r>
        <w:r w:rsidR="005E0C00" w:rsidDel="007F13C8">
          <w:rPr>
            <w:noProof/>
            <w:webHidden/>
          </w:rPr>
        </w:r>
        <w:r w:rsidR="005E0C00" w:rsidDel="007F13C8">
          <w:rPr>
            <w:noProof/>
            <w:webHidden/>
          </w:rPr>
          <w:fldChar w:fldCharType="separate"/>
        </w:r>
        <w:r w:rsidR="00AE5C90" w:rsidDel="007F13C8">
          <w:rPr>
            <w:noProof/>
            <w:webHidden/>
          </w:rPr>
          <w:delText>32</w:delText>
        </w:r>
        <w:r w:rsidR="005E0C00" w:rsidDel="007F13C8">
          <w:rPr>
            <w:noProof/>
            <w:webHidden/>
          </w:rPr>
          <w:fldChar w:fldCharType="end"/>
        </w:r>
        <w:r w:rsidDel="007F13C8">
          <w:rPr>
            <w:noProof/>
          </w:rPr>
          <w:fldChar w:fldCharType="end"/>
        </w:r>
      </w:del>
    </w:p>
    <w:p w14:paraId="6F829FE7" w14:textId="0E0BEE07" w:rsidR="005E0C00" w:rsidDel="007F13C8" w:rsidRDefault="00001173">
      <w:pPr>
        <w:pStyle w:val="TOC1"/>
        <w:tabs>
          <w:tab w:val="left" w:pos="440"/>
          <w:tab w:val="right" w:leader="dot" w:pos="9628"/>
        </w:tabs>
        <w:rPr>
          <w:del w:id="223" w:author="Leorey" w:date="2021-11-07T12:39:00Z"/>
          <w:rFonts w:eastAsiaTheme="minorEastAsia" w:cstheme="minorBidi"/>
          <w:b w:val="0"/>
          <w:bCs w:val="0"/>
          <w:caps w:val="0"/>
          <w:noProof/>
          <w:color w:val="auto"/>
          <w:sz w:val="22"/>
          <w:szCs w:val="22"/>
        </w:rPr>
      </w:pPr>
      <w:del w:id="224" w:author="Leorey" w:date="2021-11-07T12:39:00Z">
        <w:r w:rsidDel="007F13C8">
          <w:rPr>
            <w:noProof/>
          </w:rPr>
          <w:fldChar w:fldCharType="begin"/>
        </w:r>
        <w:r w:rsidDel="007F13C8">
          <w:rPr>
            <w:noProof/>
          </w:rPr>
          <w:delInstrText xml:space="preserve"> HYPERLINK \l "_Toc85737442" </w:delInstrText>
        </w:r>
        <w:r w:rsidDel="007F13C8">
          <w:rPr>
            <w:noProof/>
          </w:rPr>
          <w:fldChar w:fldCharType="separate"/>
        </w:r>
      </w:del>
      <w:ins w:id="225" w:author="Leorey" w:date="2021-11-07T15:42:00Z">
        <w:r w:rsidR="00D3664A">
          <w:rPr>
            <w:b w:val="0"/>
            <w:bCs w:val="0"/>
            <w:noProof/>
            <w:lang w:val="en-US"/>
          </w:rPr>
          <w:t>Error! Hyperlink reference not valid.</w:t>
        </w:r>
      </w:ins>
      <w:del w:id="226" w:author="Leorey" w:date="2021-11-07T12:39:00Z">
        <w:r w:rsidR="005E0C00" w:rsidRPr="008037C0" w:rsidDel="007F13C8">
          <w:rPr>
            <w:rStyle w:val="Hyperlink"/>
            <w:noProof/>
          </w:rPr>
          <w:delText>10</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G: Outputs Panel</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_Toc85737442 \h </w:delInstrText>
        </w:r>
        <w:r w:rsidR="005E0C00" w:rsidDel="007F13C8">
          <w:rPr>
            <w:noProof/>
            <w:webHidden/>
          </w:rPr>
        </w:r>
        <w:r w:rsidR="005E0C00" w:rsidDel="007F13C8">
          <w:rPr>
            <w:noProof/>
            <w:webHidden/>
          </w:rPr>
          <w:fldChar w:fldCharType="separate"/>
        </w:r>
        <w:r w:rsidR="00AE5C90" w:rsidDel="007F13C8">
          <w:rPr>
            <w:noProof/>
            <w:webHidden/>
          </w:rPr>
          <w:delText>35</w:delText>
        </w:r>
        <w:r w:rsidR="005E0C00" w:rsidDel="007F13C8">
          <w:rPr>
            <w:noProof/>
            <w:webHidden/>
          </w:rPr>
          <w:fldChar w:fldCharType="end"/>
        </w:r>
        <w:r w:rsidDel="007F13C8">
          <w:rPr>
            <w:noProof/>
          </w:rPr>
          <w:fldChar w:fldCharType="end"/>
        </w:r>
      </w:del>
    </w:p>
    <w:p w14:paraId="013D5B21" w14:textId="64A28CD4" w:rsidR="005E0C00" w:rsidDel="007F13C8" w:rsidRDefault="00001173">
      <w:pPr>
        <w:pStyle w:val="TOC1"/>
        <w:tabs>
          <w:tab w:val="left" w:pos="440"/>
          <w:tab w:val="right" w:leader="dot" w:pos="9628"/>
        </w:tabs>
        <w:rPr>
          <w:del w:id="227" w:author="Leorey" w:date="2021-11-07T12:39:00Z"/>
          <w:rFonts w:eastAsiaTheme="minorEastAsia" w:cstheme="minorBidi"/>
          <w:b w:val="0"/>
          <w:bCs w:val="0"/>
          <w:caps w:val="0"/>
          <w:noProof/>
          <w:color w:val="auto"/>
          <w:sz w:val="22"/>
          <w:szCs w:val="22"/>
        </w:rPr>
      </w:pPr>
      <w:del w:id="228" w:author="Leorey" w:date="2021-11-07T12:39:00Z">
        <w:r w:rsidDel="007F13C8">
          <w:rPr>
            <w:noProof/>
          </w:rPr>
          <w:fldChar w:fldCharType="begin"/>
        </w:r>
        <w:r w:rsidDel="007F13C8">
          <w:rPr>
            <w:noProof/>
          </w:rPr>
          <w:delInstrText xml:space="preserve"> HYPERLINK \l "_Toc85737443" </w:delInstrText>
        </w:r>
        <w:r w:rsidDel="007F13C8">
          <w:rPr>
            <w:noProof/>
          </w:rPr>
          <w:fldChar w:fldCharType="separate"/>
        </w:r>
      </w:del>
      <w:ins w:id="229" w:author="Leorey" w:date="2021-11-07T15:42:00Z">
        <w:r w:rsidR="00D3664A">
          <w:rPr>
            <w:b w:val="0"/>
            <w:bCs w:val="0"/>
            <w:noProof/>
            <w:lang w:val="en-US"/>
          </w:rPr>
          <w:t>Error! Hyperlink reference not valid.</w:t>
        </w:r>
      </w:ins>
      <w:del w:id="230" w:author="Leorey" w:date="2021-11-07T12:39:00Z">
        <w:r w:rsidR="005E0C00" w:rsidRPr="008037C0" w:rsidDel="007F13C8">
          <w:rPr>
            <w:rStyle w:val="Hyperlink"/>
            <w:noProof/>
          </w:rPr>
          <w:delText>11</w:delText>
        </w:r>
        <w:r w:rsidR="005E0C00" w:rsidDel="007F13C8">
          <w:rPr>
            <w:rFonts w:eastAsiaTheme="minorEastAsia" w:cstheme="minorBidi"/>
            <w:b w:val="0"/>
            <w:bCs w:val="0"/>
            <w:caps w:val="0"/>
            <w:noProof/>
            <w:color w:val="auto"/>
            <w:sz w:val="22"/>
            <w:szCs w:val="22"/>
          </w:rPr>
          <w:tab/>
        </w:r>
        <w:r w:rsidR="005E0C00" w:rsidRPr="008037C0" w:rsidDel="007F13C8">
          <w:rPr>
            <w:rStyle w:val="Hyperlink"/>
            <w:noProof/>
          </w:rPr>
          <w:delText>Appendix F: Output Metrics</w:delText>
        </w:r>
        <w:r w:rsidR="005E0C00" w:rsidDel="007F13C8">
          <w:rPr>
            <w:noProof/>
            <w:webHidden/>
          </w:rPr>
          <w:tab/>
        </w:r>
        <w:r w:rsidR="005E0C00" w:rsidDel="007F13C8">
          <w:rPr>
            <w:noProof/>
            <w:webHidden/>
          </w:rPr>
          <w:fldChar w:fldCharType="begin"/>
        </w:r>
        <w:r w:rsidR="005E0C00" w:rsidDel="007F13C8">
          <w:rPr>
            <w:noProof/>
            <w:webHidden/>
          </w:rPr>
          <w:delInstrText xml:space="preserve"> PAGEREF _Toc85737443 \h </w:delInstrText>
        </w:r>
        <w:r w:rsidR="005E0C00" w:rsidDel="007F13C8">
          <w:rPr>
            <w:noProof/>
            <w:webHidden/>
          </w:rPr>
        </w:r>
        <w:r w:rsidR="005E0C00" w:rsidDel="007F13C8">
          <w:rPr>
            <w:noProof/>
            <w:webHidden/>
          </w:rPr>
          <w:fldChar w:fldCharType="separate"/>
        </w:r>
        <w:r w:rsidR="00AE5C90" w:rsidDel="007F13C8">
          <w:rPr>
            <w:noProof/>
            <w:webHidden/>
          </w:rPr>
          <w:delText>38</w:delText>
        </w:r>
        <w:r w:rsidR="005E0C00" w:rsidDel="007F13C8">
          <w:rPr>
            <w:noProof/>
            <w:webHidden/>
          </w:rPr>
          <w:fldChar w:fldCharType="end"/>
        </w:r>
        <w:r w:rsidDel="007F13C8">
          <w:rPr>
            <w:noProof/>
          </w:rPr>
          <w:fldChar w:fldCharType="end"/>
        </w:r>
      </w:del>
    </w:p>
    <w:p w14:paraId="71221E13" w14:textId="29DDBE5B" w:rsidR="000173BE" w:rsidRPr="000173BE" w:rsidRDefault="00CE4FBE" w:rsidP="00CE4FBE">
      <w:pPr>
        <w:spacing w:before="120" w:line="480" w:lineRule="auto"/>
        <w:outlineLvl w:val="0"/>
        <w:rPr>
          <w:rFonts w:ascii="Arial" w:hAnsi="Arial" w:cs="Arial"/>
        </w:rPr>
      </w:pPr>
      <w:r w:rsidRPr="00CE4FBE">
        <w:rPr>
          <w:rFonts w:cs="Arial"/>
          <w:noProof/>
          <w:color w:val="000000" w:themeColor="text1"/>
          <w:kern w:val="32"/>
          <w:sz w:val="28"/>
          <w:szCs w:val="28"/>
        </w:rPr>
        <w:fldChar w:fldCharType="end"/>
      </w:r>
    </w:p>
    <w:p w14:paraId="44E8B657" w14:textId="77777777" w:rsidR="00704BFF" w:rsidRPr="00B409A0" w:rsidRDefault="004B2150">
      <w:pPr>
        <w:pStyle w:val="Heading1"/>
      </w:pPr>
      <w:bookmarkStart w:id="231" w:name="_Ref45277784"/>
      <w:bookmarkStart w:id="232" w:name="_Toc87192190"/>
      <w:r w:rsidRPr="00B409A0">
        <w:lastRenderedPageBreak/>
        <w:t>Introduction</w:t>
      </w:r>
      <w:bookmarkEnd w:id="231"/>
      <w:bookmarkEnd w:id="232"/>
    </w:p>
    <w:p w14:paraId="6B7A8D60" w14:textId="2DC0EA1E" w:rsidR="00941463" w:rsidRDefault="00941463" w:rsidP="00D85753">
      <w:pPr>
        <w:pStyle w:val="bodytext1"/>
        <w:rPr>
          <w:rFonts w:asciiTheme="minorHAnsi" w:hAnsiTheme="minorHAnsi"/>
          <w:highlight w:val="yellow"/>
        </w:rPr>
      </w:pPr>
      <w:r>
        <w:rPr>
          <w:rFonts w:asciiTheme="minorHAnsi" w:hAnsiTheme="minorHAnsi"/>
          <w:highlight w:val="yellow"/>
        </w:rPr>
        <w:t>XXXXXGet background for WEBDSS</w:t>
      </w:r>
    </w:p>
    <w:p w14:paraId="2B4448A2" w14:textId="6B1BB378" w:rsidR="001F624D" w:rsidRPr="00CC55C5" w:rsidRDefault="00017456" w:rsidP="001F624D">
      <w:pPr>
        <w:pStyle w:val="Heading2"/>
      </w:pPr>
      <w:bookmarkStart w:id="233" w:name="_Toc87192191"/>
      <w:r>
        <w:t>Service Objectives</w:t>
      </w:r>
      <w:bookmarkEnd w:id="233"/>
    </w:p>
    <w:p w14:paraId="2EB6DDBC" w14:textId="145F64F3" w:rsidR="00BC7FF2" w:rsidRDefault="00BC7FF2" w:rsidP="00BC7FF2">
      <w:pPr>
        <w:pStyle w:val="bodytext1"/>
        <w:keepNext/>
        <w:spacing w:before="240"/>
        <w:jc w:val="left"/>
        <w:rPr>
          <w:rFonts w:asciiTheme="minorHAnsi" w:hAnsiTheme="minorHAnsi"/>
        </w:rPr>
      </w:pPr>
      <w:r>
        <w:rPr>
          <w:rFonts w:asciiTheme="minorHAnsi" w:hAnsiTheme="minorHAnsi"/>
          <w:highlight w:val="yellow"/>
        </w:rPr>
        <w:t>XXXXX Get Questions  for WEBDSS</w:t>
      </w:r>
    </w:p>
    <w:p w14:paraId="073D87A9" w14:textId="77777777" w:rsidR="001A4784" w:rsidRPr="00CC55C5" w:rsidRDefault="001A4784" w:rsidP="001A4784">
      <w:pPr>
        <w:pStyle w:val="Heading2"/>
      </w:pPr>
      <w:bookmarkStart w:id="234" w:name="_Toc45060624"/>
      <w:bookmarkStart w:id="235" w:name="_Toc45137545"/>
      <w:bookmarkStart w:id="236" w:name="_Toc45140104"/>
      <w:bookmarkStart w:id="237" w:name="_Toc45140641"/>
      <w:bookmarkStart w:id="238" w:name="_Toc45146748"/>
      <w:bookmarkStart w:id="239" w:name="_Toc45147669"/>
      <w:bookmarkStart w:id="240" w:name="_Toc45212343"/>
      <w:bookmarkStart w:id="241" w:name="_Toc45233393"/>
      <w:bookmarkStart w:id="242" w:name="_Toc45291803"/>
      <w:bookmarkStart w:id="243" w:name="_Toc50977401"/>
      <w:bookmarkStart w:id="244" w:name="_Toc87192192"/>
      <w:bookmarkEnd w:id="234"/>
      <w:bookmarkEnd w:id="235"/>
      <w:bookmarkEnd w:id="236"/>
      <w:bookmarkEnd w:id="237"/>
      <w:bookmarkEnd w:id="238"/>
      <w:bookmarkEnd w:id="239"/>
      <w:bookmarkEnd w:id="240"/>
      <w:bookmarkEnd w:id="241"/>
      <w:bookmarkEnd w:id="242"/>
      <w:bookmarkEnd w:id="243"/>
      <w:r>
        <w:t>Application Structure</w:t>
      </w:r>
      <w:bookmarkEnd w:id="244"/>
    </w:p>
    <w:p w14:paraId="1779A0E3" w14:textId="301DE042" w:rsidR="00BC7FF2" w:rsidRDefault="00941463" w:rsidP="00941463">
      <w:pPr>
        <w:pStyle w:val="bodytext1"/>
        <w:keepNext/>
        <w:spacing w:before="240"/>
        <w:jc w:val="left"/>
        <w:rPr>
          <w:rFonts w:asciiTheme="minorHAnsi" w:hAnsiTheme="minorHAnsi"/>
        </w:rPr>
      </w:pPr>
      <w:r>
        <w:rPr>
          <w:rFonts w:asciiTheme="minorHAnsi" w:hAnsiTheme="minorHAnsi"/>
          <w:highlight w:val="yellow"/>
        </w:rPr>
        <w:t>XXXXX</w:t>
      </w:r>
      <w:r w:rsidR="00BC7FF2">
        <w:rPr>
          <w:rFonts w:asciiTheme="minorHAnsi" w:hAnsiTheme="minorHAnsi"/>
          <w:highlight w:val="yellow"/>
        </w:rPr>
        <w:t xml:space="preserve"> </w:t>
      </w:r>
      <w:r>
        <w:rPr>
          <w:rFonts w:asciiTheme="minorHAnsi" w:hAnsiTheme="minorHAnsi"/>
          <w:highlight w:val="yellow"/>
        </w:rPr>
        <w:t>Get APP Structure for WEBDSS</w:t>
      </w:r>
    </w:p>
    <w:p w14:paraId="472A0EBC" w14:textId="77777777" w:rsidR="00DF6279" w:rsidRPr="00CC55C5" w:rsidRDefault="00030C8C" w:rsidP="00DF6279">
      <w:pPr>
        <w:pStyle w:val="Heading2"/>
      </w:pPr>
      <w:r w:rsidRPr="00030C8C">
        <w:t xml:space="preserve"> </w:t>
      </w:r>
      <w:bookmarkStart w:id="245" w:name="_Toc87192193"/>
      <w:r w:rsidR="00CF4000">
        <w:t>Simulation</w:t>
      </w:r>
      <w:r w:rsidR="007A5D1F">
        <w:t xml:space="preserve"> </w:t>
      </w:r>
      <w:r w:rsidR="00CF4000">
        <w:t>Overview</w:t>
      </w:r>
      <w:bookmarkEnd w:id="245"/>
    </w:p>
    <w:p w14:paraId="692389B4" w14:textId="666CEF7F" w:rsidR="00017456" w:rsidRDefault="00017456" w:rsidP="00017456">
      <w:pPr>
        <w:pStyle w:val="bodytext1"/>
        <w:keepNext/>
        <w:spacing w:before="240"/>
        <w:jc w:val="left"/>
        <w:rPr>
          <w:rFonts w:asciiTheme="minorHAnsi" w:hAnsiTheme="minorHAnsi"/>
        </w:rPr>
      </w:pPr>
      <w:r>
        <w:rPr>
          <w:rFonts w:asciiTheme="minorHAnsi" w:hAnsiTheme="minorHAnsi"/>
          <w:highlight w:val="yellow"/>
        </w:rPr>
        <w:t>XXXXX Get simulation flowchart for WEBDSS</w:t>
      </w:r>
    </w:p>
    <w:p w14:paraId="5BBFDA20" w14:textId="5D61858F" w:rsidR="00597E3B" w:rsidRDefault="00597E3B" w:rsidP="00597E3B">
      <w:pPr>
        <w:pStyle w:val="bodytext1"/>
        <w:keepNext/>
        <w:spacing w:before="240"/>
        <w:jc w:val="left"/>
        <w:rPr>
          <w:rFonts w:asciiTheme="minorHAnsi" w:hAnsiTheme="minorHAnsi"/>
        </w:rPr>
      </w:pPr>
      <w:r w:rsidRPr="00597E3B">
        <w:rPr>
          <w:rFonts w:asciiTheme="minorHAnsi" w:hAnsiTheme="minorHAnsi"/>
          <w:highlight w:val="yellow"/>
        </w:rPr>
        <w:t>XXXXX Discuss simulation procedure</w:t>
      </w:r>
    </w:p>
    <w:p w14:paraId="291FA21C" w14:textId="77777777" w:rsidR="0032447E" w:rsidRPr="004B5850" w:rsidRDefault="0032447E" w:rsidP="0032447E">
      <w:pPr>
        <w:pStyle w:val="Heading3"/>
        <w:rPr>
          <w:highlight w:val="yellow"/>
        </w:rPr>
      </w:pPr>
      <w:bookmarkStart w:id="246" w:name="_Toc74833003"/>
      <w:bookmarkStart w:id="247" w:name="_Toc87192194"/>
      <w:r w:rsidRPr="004B5850">
        <w:rPr>
          <w:highlight w:val="yellow"/>
        </w:rPr>
        <w:t>Simulation Terminology</w:t>
      </w:r>
      <w:bookmarkEnd w:id="246"/>
      <w:bookmarkEnd w:id="247"/>
    </w:p>
    <w:p w14:paraId="3D9AC964" w14:textId="6AABDF74" w:rsidR="0032447E" w:rsidRPr="004B5850" w:rsidRDefault="00597E3B" w:rsidP="0032447E">
      <w:pPr>
        <w:pStyle w:val="bodytext1"/>
        <w:rPr>
          <w:rFonts w:cs="Arial"/>
          <w:highlight w:val="yellow"/>
        </w:rPr>
      </w:pPr>
      <w:r>
        <w:rPr>
          <w:rStyle w:val="bodytext1Char"/>
          <w:highlight w:val="yellow"/>
        </w:rPr>
        <w:t xml:space="preserve">XXXX </w:t>
      </w:r>
      <w:r w:rsidR="0032447E" w:rsidRPr="004B5850">
        <w:rPr>
          <w:rStyle w:val="bodytext1Char"/>
          <w:highlight w:val="yellow"/>
        </w:rPr>
        <w:t xml:space="preserve">To clarify the nature of simulation runs that are performed or analysed by </w:t>
      </w:r>
      <w:r w:rsidR="0032447E">
        <w:rPr>
          <w:rStyle w:val="bodytext1Char"/>
          <w:highlight w:val="yellow"/>
        </w:rPr>
        <w:t>WebDSS</w:t>
      </w:r>
      <w:r w:rsidR="0032447E" w:rsidRPr="004B5850">
        <w:rPr>
          <w:rStyle w:val="bodytext1Char"/>
          <w:highlight w:val="yellow"/>
        </w:rPr>
        <w:t>, the following</w:t>
      </w:r>
      <w:r w:rsidR="0032447E" w:rsidRPr="004B5850">
        <w:rPr>
          <w:rFonts w:cs="Arial"/>
          <w:highlight w:val="yellow"/>
        </w:rPr>
        <w:t xml:space="preserve"> terminology have been adopted:</w:t>
      </w:r>
    </w:p>
    <w:p w14:paraId="762CC429" w14:textId="3A987FAB" w:rsidR="0032447E"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Simulation:</w:t>
      </w:r>
      <w:r w:rsidRPr="004B5850">
        <w:rPr>
          <w:rFonts w:asciiTheme="minorHAnsi" w:hAnsiTheme="minorHAnsi" w:cs="Arial"/>
          <w:szCs w:val="22"/>
          <w:highlight w:val="yellow"/>
        </w:rPr>
        <w:t xml:space="preserve"> A generic name given to any number of MATSim-based simulation runs</w:t>
      </w:r>
      <w:r w:rsidR="00A83F40">
        <w:rPr>
          <w:rFonts w:asciiTheme="minorHAnsi" w:hAnsiTheme="minorHAnsi" w:cs="Arial"/>
          <w:szCs w:val="22"/>
          <w:highlight w:val="yellow"/>
        </w:rPr>
        <w:t xml:space="preserve"> performed by the WebDSS</w:t>
      </w:r>
      <w:r w:rsidRPr="004B5850">
        <w:rPr>
          <w:rFonts w:asciiTheme="minorHAnsi" w:hAnsiTheme="minorHAnsi" w:cs="Arial"/>
          <w:szCs w:val="22"/>
          <w:highlight w:val="yellow"/>
        </w:rPr>
        <w:t xml:space="preserve">. </w:t>
      </w:r>
    </w:p>
    <w:p w14:paraId="3E74AB73" w14:textId="03C67F88" w:rsidR="003061B3" w:rsidRPr="004B5850" w:rsidRDefault="003061B3"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Scenario</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The</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set of input files that define the road network, population, fire event and evacuation plan to be used </w:t>
      </w:r>
      <w:r w:rsidR="00D30FCE">
        <w:rPr>
          <w:rFonts w:asciiTheme="minorHAnsi" w:hAnsiTheme="minorHAnsi" w:cs="Arial"/>
          <w:szCs w:val="22"/>
          <w:highlight w:val="yellow"/>
        </w:rPr>
        <w:t>as inputs to</w:t>
      </w:r>
      <w:r>
        <w:rPr>
          <w:rFonts w:asciiTheme="minorHAnsi" w:hAnsiTheme="minorHAnsi" w:cs="Arial"/>
          <w:szCs w:val="22"/>
          <w:highlight w:val="yellow"/>
        </w:rPr>
        <w:t xml:space="preserve"> an evacuation simulation. </w:t>
      </w:r>
    </w:p>
    <w:p w14:paraId="5A7F6447" w14:textId="5827B09D" w:rsidR="0032447E" w:rsidRPr="004B5850"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Scenario Simulation:</w:t>
      </w:r>
      <w:r w:rsidRPr="004B5850">
        <w:rPr>
          <w:rFonts w:asciiTheme="minorHAnsi" w:hAnsiTheme="minorHAnsi" w:cs="Arial"/>
          <w:szCs w:val="22"/>
          <w:highlight w:val="yellow"/>
        </w:rPr>
        <w:t xml:space="preserve"> </w:t>
      </w:r>
      <w:r w:rsidR="00A83F40">
        <w:rPr>
          <w:rFonts w:asciiTheme="minorHAnsi" w:hAnsiTheme="minorHAnsi" w:cs="Arial"/>
          <w:szCs w:val="22"/>
          <w:highlight w:val="yellow"/>
        </w:rPr>
        <w:t>The application of the MATSim-based JAR on a defined scenario to perform an evacuation</w:t>
      </w:r>
      <w:r w:rsidRPr="004B5850">
        <w:rPr>
          <w:rFonts w:asciiTheme="minorHAnsi" w:hAnsiTheme="minorHAnsi" w:cs="Arial"/>
          <w:szCs w:val="22"/>
          <w:highlight w:val="yellow"/>
        </w:rPr>
        <w:t xml:space="preserve"> simulation </w:t>
      </w:r>
      <w:r w:rsidR="00A83F40">
        <w:rPr>
          <w:rFonts w:asciiTheme="minorHAnsi" w:hAnsiTheme="minorHAnsi" w:cs="Arial"/>
          <w:szCs w:val="22"/>
          <w:highlight w:val="yellow"/>
        </w:rPr>
        <w:t>and produce performance outputs and metrics.</w:t>
      </w:r>
      <w:r w:rsidRPr="004B5850">
        <w:rPr>
          <w:rFonts w:asciiTheme="minorHAnsi" w:hAnsiTheme="minorHAnsi" w:cs="Arial"/>
          <w:szCs w:val="22"/>
          <w:highlight w:val="yellow"/>
        </w:rPr>
        <w:t xml:space="preserve"> </w:t>
      </w:r>
    </w:p>
    <w:p w14:paraId="6436CD0F" w14:textId="71406F39" w:rsidR="0032447E" w:rsidRPr="004B5850" w:rsidRDefault="003061B3" w:rsidP="00441358">
      <w:pPr>
        <w:pStyle w:val="bullet1"/>
        <w:numPr>
          <w:ilvl w:val="0"/>
          <w:numId w:val="27"/>
        </w:numPr>
        <w:spacing w:before="60" w:after="60"/>
        <w:ind w:right="57"/>
        <w:rPr>
          <w:highlight w:val="yellow"/>
        </w:rPr>
      </w:pPr>
      <w:r>
        <w:rPr>
          <w:rFonts w:asciiTheme="minorHAnsi" w:hAnsiTheme="minorHAnsi" w:cs="Arial"/>
          <w:b/>
          <w:szCs w:val="22"/>
          <w:highlight w:val="yellow"/>
        </w:rPr>
        <w:t>Job</w:t>
      </w:r>
      <w:r w:rsidR="0032447E" w:rsidRPr="004B5850">
        <w:rPr>
          <w:rFonts w:asciiTheme="minorHAnsi" w:hAnsiTheme="minorHAnsi" w:cs="Arial"/>
          <w:b/>
          <w:szCs w:val="22"/>
          <w:highlight w:val="yellow"/>
        </w:rPr>
        <w:t>:</w:t>
      </w:r>
      <w:r w:rsidR="0032447E" w:rsidRPr="004B5850">
        <w:rPr>
          <w:rFonts w:asciiTheme="minorHAnsi" w:hAnsiTheme="minorHAnsi" w:cs="Arial"/>
          <w:szCs w:val="22"/>
          <w:highlight w:val="yellow"/>
        </w:rPr>
        <w:t xml:space="preserve"> </w:t>
      </w:r>
      <w:r w:rsidR="00D30FCE">
        <w:rPr>
          <w:rFonts w:asciiTheme="minorHAnsi" w:hAnsiTheme="minorHAnsi" w:cs="Arial"/>
          <w:szCs w:val="22"/>
          <w:highlight w:val="yellow"/>
        </w:rPr>
        <w:t>The simulation package consisting of the input scenario files and the simulation outputs</w:t>
      </w:r>
      <w:r w:rsidR="0032447E" w:rsidRPr="004B5850">
        <w:rPr>
          <w:rFonts w:asciiTheme="minorHAnsi" w:hAnsiTheme="minorHAnsi" w:cs="Arial"/>
          <w:szCs w:val="22"/>
          <w:highlight w:val="yellow"/>
        </w:rPr>
        <w:t>.</w:t>
      </w:r>
    </w:p>
    <w:p w14:paraId="2565AD6A" w14:textId="77777777" w:rsidR="0032447E" w:rsidRPr="004B5850" w:rsidRDefault="0032447E" w:rsidP="0032447E">
      <w:pPr>
        <w:pStyle w:val="bullet1"/>
        <w:numPr>
          <w:ilvl w:val="0"/>
          <w:numId w:val="0"/>
        </w:numPr>
        <w:spacing w:before="60" w:after="60"/>
        <w:ind w:left="720" w:right="57"/>
        <w:rPr>
          <w:highlight w:val="yellow"/>
        </w:rPr>
      </w:pPr>
    </w:p>
    <w:p w14:paraId="0075614C" w14:textId="63BD63F0" w:rsidR="00D30FCE" w:rsidRPr="004B5850" w:rsidRDefault="00D30FCE" w:rsidP="00D30FCE">
      <w:pPr>
        <w:pStyle w:val="Heading3"/>
        <w:rPr>
          <w:highlight w:val="yellow"/>
        </w:rPr>
      </w:pPr>
      <w:bookmarkStart w:id="248" w:name="_Toc87192195"/>
      <w:r>
        <w:rPr>
          <w:highlight w:val="yellow"/>
        </w:rPr>
        <w:t>Components of a Scenario</w:t>
      </w:r>
      <w:r w:rsidR="000E15B6">
        <w:rPr>
          <w:highlight w:val="yellow"/>
        </w:rPr>
        <w:t xml:space="preserve"> </w:t>
      </w:r>
      <w:r w:rsidR="00597E3B">
        <w:rPr>
          <w:highlight w:val="yellow"/>
        </w:rPr>
        <w:t>Simulation</w:t>
      </w:r>
      <w:bookmarkEnd w:id="248"/>
    </w:p>
    <w:p w14:paraId="7447C59F" w14:textId="1FE6159F" w:rsidR="00D30FCE" w:rsidRDefault="00D30FCE" w:rsidP="0032447E">
      <w:pPr>
        <w:pStyle w:val="bodytext1"/>
        <w:rPr>
          <w:highlight w:val="yellow"/>
        </w:rPr>
      </w:pPr>
      <w:r>
        <w:rPr>
          <w:highlight w:val="yellow"/>
        </w:rPr>
        <w:t>XXXXXX</w:t>
      </w:r>
      <w:r w:rsidR="00597E3B">
        <w:rPr>
          <w:highlight w:val="yellow"/>
        </w:rPr>
        <w:t xml:space="preserve"> Discuss  inputs</w:t>
      </w:r>
    </w:p>
    <w:p w14:paraId="7E83AE76" w14:textId="1C7BD9FF"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road network</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XXXXXXXXX</w:t>
      </w:r>
      <w:r w:rsidRPr="004B5850">
        <w:rPr>
          <w:rFonts w:asciiTheme="minorHAnsi" w:hAnsiTheme="minorHAnsi" w:cs="Arial"/>
          <w:szCs w:val="22"/>
          <w:highlight w:val="yellow"/>
        </w:rPr>
        <w:t xml:space="preserve">. </w:t>
      </w:r>
    </w:p>
    <w:p w14:paraId="1CC8ECA4" w14:textId="40782D86"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population</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XXXXX. </w:t>
      </w:r>
      <w:r w:rsidR="00FE6853">
        <w:rPr>
          <w:rFonts w:asciiTheme="minorHAnsi" w:hAnsiTheme="minorHAnsi" w:cs="Arial"/>
          <w:szCs w:val="22"/>
          <w:highlight w:val="yellow"/>
        </w:rPr>
        <w:t>Population of vehicles</w:t>
      </w:r>
    </w:p>
    <w:p w14:paraId="632B0826" w14:textId="056F6BDB"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event</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w:t>
      </w:r>
      <w:r w:rsidRPr="004B5850">
        <w:rPr>
          <w:rFonts w:asciiTheme="minorHAnsi" w:hAnsiTheme="minorHAnsi" w:cs="Arial"/>
          <w:szCs w:val="22"/>
          <w:highlight w:val="yellow"/>
        </w:rPr>
        <w:t xml:space="preserve"> </w:t>
      </w:r>
    </w:p>
    <w:p w14:paraId="1E895F51" w14:textId="0388AED3"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ignition time:</w:t>
      </w:r>
      <w:r>
        <w:rPr>
          <w:rFonts w:asciiTheme="minorHAnsi" w:hAnsiTheme="minorHAnsi" w:cs="Arial"/>
          <w:szCs w:val="22"/>
          <w:highlight w:val="yellow"/>
        </w:rPr>
        <w:t xml:space="preserve">  XXXXX</w:t>
      </w:r>
    </w:p>
    <w:p w14:paraId="04E478F8" w14:textId="5AA78530" w:rsidR="00D30FCE" w:rsidRPr="004B5850" w:rsidRDefault="00574E6F" w:rsidP="00441358">
      <w:pPr>
        <w:pStyle w:val="bullet1"/>
        <w:numPr>
          <w:ilvl w:val="0"/>
          <w:numId w:val="27"/>
        </w:numPr>
        <w:spacing w:before="60" w:after="60"/>
        <w:ind w:right="57"/>
        <w:rPr>
          <w:highlight w:val="yellow"/>
        </w:rPr>
      </w:pPr>
      <w:r>
        <w:rPr>
          <w:rFonts w:asciiTheme="minorHAnsi" w:hAnsiTheme="minorHAnsi" w:cs="Arial"/>
          <w:b/>
          <w:szCs w:val="22"/>
          <w:highlight w:val="yellow"/>
        </w:rPr>
        <w:t xml:space="preserve">(optional) </w:t>
      </w:r>
      <w:r w:rsidR="00D30FCE">
        <w:rPr>
          <w:rFonts w:asciiTheme="minorHAnsi" w:hAnsiTheme="minorHAnsi" w:cs="Arial"/>
          <w:b/>
          <w:szCs w:val="22"/>
          <w:highlight w:val="yellow"/>
        </w:rPr>
        <w:t>Evacuation plan</w:t>
      </w:r>
      <w:r w:rsidR="00D30FCE" w:rsidRPr="004B5850">
        <w:rPr>
          <w:rFonts w:asciiTheme="minorHAnsi" w:hAnsiTheme="minorHAnsi" w:cs="Arial"/>
          <w:b/>
          <w:szCs w:val="22"/>
          <w:highlight w:val="yellow"/>
        </w:rPr>
        <w:t>:</w:t>
      </w:r>
      <w:r w:rsidR="00D30FCE" w:rsidRPr="004B5850">
        <w:rPr>
          <w:rFonts w:asciiTheme="minorHAnsi" w:hAnsiTheme="minorHAnsi" w:cs="Arial"/>
          <w:szCs w:val="22"/>
          <w:highlight w:val="yellow"/>
        </w:rPr>
        <w:t xml:space="preserve"> </w:t>
      </w:r>
      <w:r w:rsidR="00D30FCE">
        <w:rPr>
          <w:rFonts w:asciiTheme="minorHAnsi" w:hAnsiTheme="minorHAnsi" w:cs="Arial"/>
          <w:szCs w:val="22"/>
          <w:highlight w:val="yellow"/>
        </w:rPr>
        <w:t>XXXXX</w:t>
      </w:r>
      <w:r w:rsidR="00D30FCE" w:rsidRPr="004B5850">
        <w:rPr>
          <w:rFonts w:asciiTheme="minorHAnsi" w:hAnsiTheme="minorHAnsi" w:cs="Arial"/>
          <w:szCs w:val="22"/>
          <w:highlight w:val="yellow"/>
        </w:rPr>
        <w:t>.</w:t>
      </w:r>
    </w:p>
    <w:p w14:paraId="5F4F4129" w14:textId="77777777" w:rsidR="00D30FCE" w:rsidRPr="004B5850" w:rsidRDefault="00D30FCE" w:rsidP="0032447E">
      <w:pPr>
        <w:pStyle w:val="bodytext1"/>
        <w:rPr>
          <w:highlight w:val="yellow"/>
        </w:rPr>
      </w:pPr>
    </w:p>
    <w:p w14:paraId="365CC765" w14:textId="371F55A1" w:rsidR="0032447E" w:rsidRPr="004B5850" w:rsidRDefault="00574E6F" w:rsidP="0032447E">
      <w:pPr>
        <w:pStyle w:val="bullet1"/>
        <w:keepNext/>
        <w:numPr>
          <w:ilvl w:val="0"/>
          <w:numId w:val="0"/>
        </w:numPr>
        <w:spacing w:before="60" w:after="60"/>
        <w:ind w:left="357" w:right="57" w:hanging="357"/>
        <w:rPr>
          <w:highlight w:val="yellow"/>
        </w:rPr>
      </w:pPr>
      <w:r w:rsidRPr="004B5850">
        <w:rPr>
          <w:noProof/>
          <w:highlight w:val="yellow"/>
        </w:rPr>
        <w:lastRenderedPageBreak/>
        <w:drawing>
          <wp:inline distT="0" distB="0" distL="0" distR="0" wp14:anchorId="4824DABA" wp14:editId="6A27AFE9">
            <wp:extent cx="6120130" cy="3027234"/>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027234"/>
                    </a:xfrm>
                    <a:prstGeom prst="rect">
                      <a:avLst/>
                    </a:prstGeom>
                    <a:noFill/>
                    <a:ln>
                      <a:solidFill>
                        <a:schemeClr val="tx1"/>
                      </a:solidFill>
                    </a:ln>
                  </pic:spPr>
                </pic:pic>
              </a:graphicData>
            </a:graphic>
          </wp:inline>
        </w:drawing>
      </w:r>
    </w:p>
    <w:p w14:paraId="205A5073" w14:textId="52B14EF7" w:rsidR="0032447E" w:rsidRPr="004B5850" w:rsidRDefault="0032447E" w:rsidP="00F966D3">
      <w:pPr>
        <w:pStyle w:val="Caption"/>
        <w:rPr>
          <w:highlight w:val="yellow"/>
        </w:rPr>
      </w:pPr>
      <w:bookmarkStart w:id="249" w:name="_Ref74822565"/>
      <w:r w:rsidRPr="004B5850">
        <w:rPr>
          <w:highlight w:val="yellow"/>
        </w:rPr>
        <w:t xml:space="preserve">Figure </w:t>
      </w:r>
      <w:r w:rsidRPr="004B5850">
        <w:rPr>
          <w:highlight w:val="yellow"/>
        </w:rPr>
        <w:fldChar w:fldCharType="begin"/>
      </w:r>
      <w:r w:rsidRPr="004B5850">
        <w:rPr>
          <w:highlight w:val="yellow"/>
        </w:rPr>
        <w:instrText xml:space="preserve"> SEQ Figure \* ARABIC </w:instrText>
      </w:r>
      <w:r w:rsidRPr="004B5850">
        <w:rPr>
          <w:highlight w:val="yellow"/>
        </w:rPr>
        <w:fldChar w:fldCharType="separate"/>
      </w:r>
      <w:r w:rsidR="00D3664A">
        <w:rPr>
          <w:noProof/>
          <w:highlight w:val="yellow"/>
        </w:rPr>
        <w:t>1</w:t>
      </w:r>
      <w:r w:rsidRPr="004B5850">
        <w:rPr>
          <w:noProof/>
          <w:highlight w:val="yellow"/>
        </w:rPr>
        <w:fldChar w:fldCharType="end"/>
      </w:r>
      <w:bookmarkEnd w:id="249"/>
      <w:r w:rsidRPr="004B5850">
        <w:rPr>
          <w:highlight w:val="yellow"/>
        </w:rPr>
        <w:t>. Components of a scenario simulation</w:t>
      </w:r>
      <w:r w:rsidR="000E15B6">
        <w:rPr>
          <w:highlight w:val="yellow"/>
        </w:rPr>
        <w:t xml:space="preserve"> in FEM2.1 (</w:t>
      </w:r>
      <w:r w:rsidR="00597E3B">
        <w:rPr>
          <w:highlight w:val="yellow"/>
        </w:rPr>
        <w:t xml:space="preserve">XXXX </w:t>
      </w:r>
      <w:r w:rsidR="000E15B6">
        <w:rPr>
          <w:highlight w:val="yellow"/>
        </w:rPr>
        <w:t>Replace with WebDSS</w:t>
      </w:r>
      <w:r w:rsidR="008F7977">
        <w:rPr>
          <w:highlight w:val="yellow"/>
        </w:rPr>
        <w:t xml:space="preserve"> chart</w:t>
      </w:r>
      <w:r w:rsidR="000E15B6">
        <w:rPr>
          <w:highlight w:val="yellow"/>
        </w:rPr>
        <w:t>)</w:t>
      </w:r>
    </w:p>
    <w:p w14:paraId="43CD0EB0" w14:textId="7F96837B" w:rsidR="0032447E" w:rsidRPr="004B5850" w:rsidRDefault="00597E3B" w:rsidP="0032447E">
      <w:pPr>
        <w:pStyle w:val="bodytext1"/>
        <w:rPr>
          <w:highlight w:val="yellow"/>
        </w:rPr>
      </w:pPr>
      <w:r>
        <w:rPr>
          <w:highlight w:val="yellow"/>
        </w:rPr>
        <w:t xml:space="preserve">XXXX </w:t>
      </w:r>
      <w:r w:rsidR="0032447E" w:rsidRPr="004B5850">
        <w:rPr>
          <w:highlight w:val="yellow"/>
        </w:rPr>
        <w:t xml:space="preserve">The following sequence describes the tasks involved in performing a </w:t>
      </w:r>
      <w:r>
        <w:rPr>
          <w:highlight w:val="yellow"/>
        </w:rPr>
        <w:t>fire</w:t>
      </w:r>
      <w:r w:rsidR="0032447E" w:rsidRPr="004B5850">
        <w:rPr>
          <w:highlight w:val="yellow"/>
        </w:rPr>
        <w:t xml:space="preserve"> </w:t>
      </w:r>
      <w:r>
        <w:rPr>
          <w:highlight w:val="yellow"/>
        </w:rPr>
        <w:t>evacuation simulation</w:t>
      </w:r>
      <w:r w:rsidR="0032447E" w:rsidRPr="004B5850">
        <w:rPr>
          <w:highlight w:val="yellow"/>
        </w:rPr>
        <w:t xml:space="preserve"> in </w:t>
      </w:r>
      <w:r w:rsidR="0032447E">
        <w:rPr>
          <w:highlight w:val="yellow"/>
        </w:rPr>
        <w:t>WebDSS</w:t>
      </w:r>
      <w:r w:rsidR="0032447E" w:rsidRPr="004B5850">
        <w:rPr>
          <w:highlight w:val="yellow"/>
        </w:rPr>
        <w:t>:</w:t>
      </w:r>
    </w:p>
    <w:p w14:paraId="2CB957A5" w14:textId="427E1EB4"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The </w:t>
      </w:r>
      <w:r w:rsidR="00F0558D">
        <w:rPr>
          <w:highlight w:val="yellow"/>
        </w:rPr>
        <w:t>scenario</w:t>
      </w:r>
      <w:r w:rsidR="0032447E" w:rsidRPr="004B5850">
        <w:rPr>
          <w:highlight w:val="yellow"/>
        </w:rPr>
        <w:t xml:space="preserve"> input files along with additional parameter settings (such as the </w:t>
      </w:r>
      <w:r w:rsidR="00574E6F">
        <w:rPr>
          <w:b/>
          <w:highlight w:val="yellow"/>
        </w:rPr>
        <w:t>Fire ignition time</w:t>
      </w:r>
      <w:r w:rsidR="0032447E" w:rsidRPr="004B5850">
        <w:rPr>
          <w:highlight w:val="yellow"/>
        </w:rPr>
        <w:t xml:space="preserve">) constitute a simulation </w:t>
      </w:r>
      <w:r w:rsidR="00F0558D">
        <w:rPr>
          <w:highlight w:val="yellow"/>
        </w:rPr>
        <w:t>job</w:t>
      </w:r>
      <w:r w:rsidR="0032447E" w:rsidRPr="004B5850">
        <w:rPr>
          <w:highlight w:val="yellow"/>
        </w:rPr>
        <w:t xml:space="preserve"> and so </w:t>
      </w:r>
      <w:r w:rsidR="0032447E">
        <w:rPr>
          <w:highlight w:val="yellow"/>
        </w:rPr>
        <w:t>WebDSS</w:t>
      </w:r>
      <w:r w:rsidR="0032447E" w:rsidRPr="004B5850">
        <w:rPr>
          <w:highlight w:val="yellow"/>
        </w:rPr>
        <w:t xml:space="preserve"> creates a </w:t>
      </w:r>
      <w:r w:rsidR="00F0558D">
        <w:rPr>
          <w:highlight w:val="yellow"/>
        </w:rPr>
        <w:t xml:space="preserve">job </w:t>
      </w:r>
      <w:r w:rsidR="0032447E" w:rsidRPr="004B5850">
        <w:rPr>
          <w:highlight w:val="yellow"/>
        </w:rPr>
        <w:t xml:space="preserve">file (in XML format) from these settings. Please refer to </w:t>
      </w:r>
      <w:r w:rsidR="0032447E" w:rsidRPr="004B5850">
        <w:rPr>
          <w:b/>
          <w:bCs/>
          <w:highlight w:val="yellow"/>
        </w:rPr>
        <w:fldChar w:fldCharType="begin"/>
      </w:r>
      <w:r w:rsidR="0032447E" w:rsidRPr="004B5850">
        <w:rPr>
          <w:b/>
          <w:bCs/>
          <w:highlight w:val="yellow"/>
        </w:rPr>
        <w:instrText xml:space="preserve"> REF _Ref534897761 \r \h  \* MERGEFORMAT </w:instrText>
      </w:r>
      <w:r w:rsidR="0032447E" w:rsidRPr="004B5850">
        <w:rPr>
          <w:b/>
          <w:bCs/>
          <w:highlight w:val="yellow"/>
        </w:rPr>
      </w:r>
      <w:r w:rsidR="0032447E" w:rsidRPr="004B5850">
        <w:rPr>
          <w:b/>
          <w:bCs/>
          <w:highlight w:val="yellow"/>
        </w:rPr>
        <w:fldChar w:fldCharType="separate"/>
      </w:r>
      <w:r w:rsidR="00D3664A">
        <w:rPr>
          <w:b/>
          <w:bCs/>
          <w:highlight w:val="yellow"/>
        </w:rPr>
        <w:t>5</w:t>
      </w:r>
      <w:r w:rsidR="0032447E" w:rsidRPr="004B5850">
        <w:rPr>
          <w:b/>
          <w:bCs/>
          <w:highlight w:val="yellow"/>
        </w:rPr>
        <w:fldChar w:fldCharType="end"/>
      </w:r>
      <w:r w:rsidR="0032447E" w:rsidRPr="004B5850">
        <w:rPr>
          <w:b/>
          <w:bCs/>
          <w:highlight w:val="yellow"/>
        </w:rPr>
        <w:t xml:space="preserve"> </w:t>
      </w:r>
      <w:r w:rsidR="0032447E" w:rsidRPr="004B5850">
        <w:rPr>
          <w:b/>
          <w:bCs/>
          <w:highlight w:val="yellow"/>
        </w:rPr>
        <w:fldChar w:fldCharType="begin"/>
      </w:r>
      <w:r w:rsidR="0032447E" w:rsidRPr="004B5850">
        <w:rPr>
          <w:b/>
          <w:bCs/>
          <w:highlight w:val="yellow"/>
        </w:rPr>
        <w:instrText xml:space="preserve"> REF _Ref534897761 \h  \* MERGEFORMAT </w:instrText>
      </w:r>
      <w:r w:rsidR="0032447E" w:rsidRPr="004B5850">
        <w:rPr>
          <w:b/>
          <w:bCs/>
          <w:highlight w:val="yellow"/>
        </w:rPr>
      </w:r>
      <w:r w:rsidR="0032447E" w:rsidRPr="004B5850">
        <w:rPr>
          <w:b/>
          <w:bCs/>
          <w:highlight w:val="yellow"/>
        </w:rPr>
        <w:fldChar w:fldCharType="separate"/>
      </w:r>
      <w:ins w:id="250" w:author="Leorey" w:date="2021-11-07T15:42:00Z">
        <w:r w:rsidR="00D3664A" w:rsidRPr="00D3664A">
          <w:rPr>
            <w:b/>
            <w:bCs/>
            <w:highlight w:val="yellow"/>
            <w:rPrChange w:id="251" w:author="Leorey" w:date="2021-11-07T15:42:00Z">
              <w:rPr>
                <w:highlight w:val="yellow"/>
              </w:rPr>
            </w:rPrChange>
          </w:rPr>
          <w:t>Appendix A: Sample Job</w:t>
        </w:r>
        <w:r w:rsidR="00D3664A" w:rsidRPr="001C0055">
          <w:rPr>
            <w:highlight w:val="yellow"/>
          </w:rPr>
          <w:t xml:space="preserve"> File</w:t>
        </w:r>
      </w:ins>
      <w:del w:id="252" w:author="Leorey" w:date="2021-11-07T12:39:00Z">
        <w:r w:rsidR="00AE5C90" w:rsidRPr="00AE5C90" w:rsidDel="007F13C8">
          <w:rPr>
            <w:b/>
            <w:bCs/>
            <w:highlight w:val="yellow"/>
          </w:rPr>
          <w:delText>Appendix A: Sample Job</w:delText>
        </w:r>
        <w:r w:rsidR="00AE5C90" w:rsidRPr="001C0055" w:rsidDel="007F13C8">
          <w:rPr>
            <w:highlight w:val="yellow"/>
          </w:rPr>
          <w:delText xml:space="preserve"> File</w:delText>
        </w:r>
      </w:del>
      <w:r w:rsidR="0032447E" w:rsidRPr="004B5850">
        <w:rPr>
          <w:b/>
          <w:bCs/>
          <w:highlight w:val="yellow"/>
        </w:rPr>
        <w:fldChar w:fldCharType="end"/>
      </w:r>
      <w:r w:rsidR="0032447E" w:rsidRPr="004B5850">
        <w:rPr>
          <w:highlight w:val="yellow"/>
        </w:rPr>
        <w:t xml:space="preserve"> for more details on the contents of a </w:t>
      </w:r>
      <w:r w:rsidR="00574E6F">
        <w:rPr>
          <w:highlight w:val="yellow"/>
        </w:rPr>
        <w:t>WebDSS Job</w:t>
      </w:r>
      <w:r w:rsidR="0032447E" w:rsidRPr="004B5850">
        <w:rPr>
          <w:highlight w:val="yellow"/>
        </w:rPr>
        <w:t xml:space="preserve"> file.</w:t>
      </w:r>
    </w:p>
    <w:p w14:paraId="5D642962" w14:textId="2B1F4919" w:rsidR="0032447E" w:rsidRPr="004B5850" w:rsidRDefault="00597E3B" w:rsidP="00441358">
      <w:pPr>
        <w:pStyle w:val="bodytext1"/>
        <w:numPr>
          <w:ilvl w:val="0"/>
          <w:numId w:val="28"/>
        </w:numPr>
        <w:rPr>
          <w:highlight w:val="yellow"/>
        </w:rPr>
      </w:pPr>
      <w:r>
        <w:rPr>
          <w:highlight w:val="yellow"/>
        </w:rPr>
        <w:t xml:space="preserve">XXXX </w:t>
      </w:r>
      <w:r w:rsidR="00F0558D">
        <w:rPr>
          <w:highlight w:val="yellow"/>
        </w:rPr>
        <w:t xml:space="preserve">When a run request is made, </w:t>
      </w:r>
      <w:r w:rsidR="0032447E">
        <w:rPr>
          <w:highlight w:val="yellow"/>
        </w:rPr>
        <w:t>WebDSS</w:t>
      </w:r>
      <w:r w:rsidR="0032447E" w:rsidRPr="004B5850">
        <w:rPr>
          <w:highlight w:val="yellow"/>
        </w:rPr>
        <w:t xml:space="preserve"> </w:t>
      </w:r>
      <w:r w:rsidR="00F0558D">
        <w:rPr>
          <w:highlight w:val="yellow"/>
        </w:rPr>
        <w:t>creates a corresponding EES configuration file (</w:t>
      </w:r>
      <w:r w:rsidR="00F0558D" w:rsidRPr="00F0558D">
        <w:rPr>
          <w:b/>
          <w:bCs/>
          <w:highlight w:val="yellow"/>
        </w:rPr>
        <w:t>EES config file</w:t>
      </w:r>
      <w:r w:rsidR="00F0558D">
        <w:rPr>
          <w:highlight w:val="yellow"/>
        </w:rPr>
        <w:t>)</w:t>
      </w:r>
      <w:r w:rsidR="0032447E" w:rsidRPr="004B5850">
        <w:rPr>
          <w:highlight w:val="yellow"/>
        </w:rPr>
        <w:t xml:space="preserve"> </w:t>
      </w:r>
      <w:r w:rsidR="00F0558D">
        <w:rPr>
          <w:highlight w:val="yellow"/>
        </w:rPr>
        <w:t>for the job file which is needed by the MATSim JAR to run the evacuation</w:t>
      </w:r>
      <w:r w:rsidR="0032447E" w:rsidRPr="004B5850">
        <w:rPr>
          <w:highlight w:val="yellow"/>
        </w:rPr>
        <w:t xml:space="preserve"> simulation</w:t>
      </w:r>
      <w:r w:rsidR="00F0558D">
        <w:rPr>
          <w:highlight w:val="yellow"/>
        </w:rPr>
        <w:t>.</w:t>
      </w:r>
      <w:r w:rsidR="0032447E" w:rsidRPr="004B5850">
        <w:rPr>
          <w:highlight w:val="yellow"/>
        </w:rPr>
        <w:t xml:space="preserve"> </w:t>
      </w:r>
    </w:p>
    <w:p w14:paraId="669489A3" w14:textId="3A5AE838"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MATSim then performs a simulation run using the </w:t>
      </w:r>
      <w:r w:rsidR="00F0558D" w:rsidRPr="00F0558D">
        <w:rPr>
          <w:b/>
          <w:bCs/>
          <w:highlight w:val="yellow"/>
        </w:rPr>
        <w:t>EES config</w:t>
      </w:r>
      <w:r w:rsidR="00F0558D" w:rsidRPr="004B5850">
        <w:rPr>
          <w:highlight w:val="yellow"/>
        </w:rPr>
        <w:t xml:space="preserve"> </w:t>
      </w:r>
      <w:r w:rsidR="0032447E" w:rsidRPr="004B5850">
        <w:rPr>
          <w:highlight w:val="yellow"/>
        </w:rPr>
        <w:t xml:space="preserve">file. </w:t>
      </w:r>
    </w:p>
    <w:p w14:paraId="6B7127C6" w14:textId="0D8771D3"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When the run completes, MATSim stores </w:t>
      </w:r>
      <w:r w:rsidR="00F0558D">
        <w:rPr>
          <w:highlight w:val="yellow"/>
        </w:rPr>
        <w:t xml:space="preserve">the simulation outputs as part of the Job package. </w:t>
      </w:r>
      <w:r w:rsidR="0032447E" w:rsidRPr="004B5850">
        <w:rPr>
          <w:highlight w:val="yellow"/>
        </w:rPr>
        <w:t xml:space="preserve"> </w:t>
      </w:r>
    </w:p>
    <w:p w14:paraId="6F340BA4" w14:textId="77777777" w:rsidR="00880D4B" w:rsidRPr="00597E3B" w:rsidRDefault="00880D4B" w:rsidP="00880D4B">
      <w:pPr>
        <w:pStyle w:val="Heading2"/>
      </w:pPr>
      <w:bookmarkStart w:id="253" w:name="_Toc74823145"/>
      <w:bookmarkStart w:id="254" w:name="_Toc87192196"/>
      <w:bookmarkEnd w:id="253"/>
      <w:r w:rsidRPr="00597E3B">
        <w:t>User Guide Organisation</w:t>
      </w:r>
      <w:bookmarkEnd w:id="254"/>
    </w:p>
    <w:p w14:paraId="3AAF987A" w14:textId="05B9277E" w:rsidR="00880D4B" w:rsidRPr="00597E3B" w:rsidRDefault="00880D4B" w:rsidP="00880D4B">
      <w:pPr>
        <w:pStyle w:val="bodytext1"/>
      </w:pPr>
      <w:r w:rsidRPr="00597E3B">
        <w:t xml:space="preserve">This document is the </w:t>
      </w:r>
      <w:r w:rsidR="00597E3B" w:rsidRPr="00597E3B">
        <w:t xml:space="preserve">Tutorial and </w:t>
      </w:r>
      <w:r w:rsidRPr="00597E3B">
        <w:t xml:space="preserve">User Guide for </w:t>
      </w:r>
      <w:r w:rsidR="00C1329F" w:rsidRPr="00597E3B">
        <w:t>WebDSS</w:t>
      </w:r>
      <w:r w:rsidRPr="00597E3B">
        <w:t>. The succeeding chapters are organised as follows:</w:t>
      </w:r>
      <w:r w:rsidR="00D90E50" w:rsidRPr="00597E3B">
        <w:t xml:space="preserve"> </w:t>
      </w:r>
    </w:p>
    <w:p w14:paraId="7D794A92" w14:textId="4CE9E584" w:rsidR="00880D4B" w:rsidRPr="00597E3B" w:rsidRDefault="00D90E50" w:rsidP="00441358">
      <w:pPr>
        <w:pStyle w:val="bodytext1"/>
        <w:numPr>
          <w:ilvl w:val="0"/>
          <w:numId w:val="25"/>
        </w:numPr>
      </w:pPr>
      <w:r w:rsidRPr="00D90E50">
        <w:rPr>
          <w:b/>
          <w:bCs/>
        </w:rPr>
        <w:fldChar w:fldCharType="begin"/>
      </w:r>
      <w:r w:rsidRPr="00D90E50">
        <w:rPr>
          <w:b/>
          <w:bCs/>
        </w:rPr>
        <w:instrText xml:space="preserve"> REF _Ref85738576 \r \h </w:instrText>
      </w:r>
      <w:r>
        <w:rPr>
          <w:b/>
          <w:bCs/>
        </w:rPr>
        <w:instrText xml:space="preserve"> \* MERGEFORMAT </w:instrText>
      </w:r>
      <w:r w:rsidRPr="00D90E50">
        <w:rPr>
          <w:b/>
          <w:bCs/>
        </w:rPr>
      </w:r>
      <w:r w:rsidRPr="00D90E50">
        <w:rPr>
          <w:b/>
          <w:bCs/>
        </w:rPr>
        <w:fldChar w:fldCharType="separate"/>
      </w:r>
      <w:r w:rsidR="00D3664A">
        <w:rPr>
          <w:b/>
          <w:bCs/>
        </w:rPr>
        <w:t>2</w:t>
      </w:r>
      <w:r w:rsidRPr="00D90E50">
        <w:rPr>
          <w:b/>
          <w:bCs/>
        </w:rPr>
        <w:fldChar w:fldCharType="end"/>
      </w:r>
      <w:r w:rsidRPr="00D90E50">
        <w:rPr>
          <w:b/>
          <w:bCs/>
        </w:rPr>
        <w:t xml:space="preserve"> </w:t>
      </w:r>
      <w:r w:rsidRPr="00D90E50">
        <w:rPr>
          <w:b/>
          <w:bCs/>
        </w:rPr>
        <w:fldChar w:fldCharType="begin"/>
      </w:r>
      <w:r w:rsidRPr="00D90E50">
        <w:rPr>
          <w:b/>
          <w:bCs/>
        </w:rPr>
        <w:instrText xml:space="preserve"> REF _Ref85738555 \h </w:instrText>
      </w:r>
      <w:r>
        <w:rPr>
          <w:b/>
          <w:bCs/>
        </w:rPr>
        <w:instrText xml:space="preserve"> \* MERGEFORMAT </w:instrText>
      </w:r>
      <w:r w:rsidRPr="00D90E50">
        <w:rPr>
          <w:b/>
          <w:bCs/>
        </w:rPr>
      </w:r>
      <w:r w:rsidRPr="00D90E50">
        <w:rPr>
          <w:b/>
          <w:bCs/>
        </w:rPr>
        <w:fldChar w:fldCharType="separate"/>
      </w:r>
      <w:ins w:id="255" w:author="Leorey" w:date="2021-11-07T15:42:00Z">
        <w:r w:rsidR="00D3664A" w:rsidRPr="00D3664A">
          <w:rPr>
            <w:b/>
            <w:bCs/>
            <w:rPrChange w:id="256" w:author="Leorey" w:date="2021-11-07T15:42:00Z">
              <w:rPr/>
            </w:rPrChange>
          </w:rPr>
          <w:t>Installation</w:t>
        </w:r>
      </w:ins>
      <w:del w:id="257" w:author="Leorey" w:date="2021-11-07T12:39:00Z">
        <w:r w:rsidR="00AE5C90" w:rsidRPr="00AE5C90" w:rsidDel="007F13C8">
          <w:rPr>
            <w:b/>
            <w:bCs/>
          </w:rPr>
          <w:delText>Installation</w:delText>
        </w:r>
      </w:del>
      <w:r w:rsidRPr="00D90E50">
        <w:rPr>
          <w:b/>
          <w:bCs/>
        </w:rPr>
        <w:fldChar w:fldCharType="end"/>
      </w:r>
      <w:r w:rsidRPr="00D90E50">
        <w:rPr>
          <w:b/>
          <w:bCs/>
        </w:rPr>
        <w:t xml:space="preserve"> </w:t>
      </w:r>
      <w:r>
        <w:t xml:space="preserve"> </w:t>
      </w:r>
      <w:r w:rsidR="00880D4B" w:rsidRPr="00597E3B">
        <w:t xml:space="preserve">discusses the requirements for installing and running the </w:t>
      </w:r>
      <w:r w:rsidR="00C1329F" w:rsidRPr="00597E3B">
        <w:t>WebDSS</w:t>
      </w:r>
      <w:r w:rsidR="00880D4B" w:rsidRPr="00597E3B">
        <w:t xml:space="preserve"> application. </w:t>
      </w:r>
    </w:p>
    <w:p w14:paraId="312EC378" w14:textId="444E94F5" w:rsidR="00880D4B" w:rsidRPr="00597E3B" w:rsidRDefault="00597E3B" w:rsidP="00441358">
      <w:pPr>
        <w:pStyle w:val="bodytext1"/>
        <w:numPr>
          <w:ilvl w:val="0"/>
          <w:numId w:val="25"/>
        </w:numPr>
      </w:pPr>
      <w:r w:rsidRPr="00597E3B">
        <w:rPr>
          <w:b/>
        </w:rPr>
        <w:fldChar w:fldCharType="begin"/>
      </w:r>
      <w:r w:rsidRPr="00597E3B">
        <w:rPr>
          <w:b/>
        </w:rPr>
        <w:instrText xml:space="preserve"> REF _Ref85707906 \r \h  \* MERGEFORMAT </w:instrText>
      </w:r>
      <w:r w:rsidRPr="00597E3B">
        <w:rPr>
          <w:b/>
        </w:rPr>
      </w:r>
      <w:r w:rsidRPr="00597E3B">
        <w:rPr>
          <w:b/>
        </w:rPr>
        <w:fldChar w:fldCharType="separate"/>
      </w:r>
      <w:r w:rsidR="00D3664A">
        <w:rPr>
          <w:b/>
        </w:rPr>
        <w:t>3</w:t>
      </w:r>
      <w:r w:rsidRPr="00597E3B">
        <w:rPr>
          <w:b/>
        </w:rPr>
        <w:fldChar w:fldCharType="end"/>
      </w:r>
      <w:r w:rsidRPr="00597E3B">
        <w:rPr>
          <w:b/>
        </w:rPr>
        <w:t xml:space="preserve"> </w:t>
      </w:r>
      <w:r w:rsidRPr="00597E3B">
        <w:rPr>
          <w:b/>
        </w:rPr>
        <w:fldChar w:fldCharType="begin"/>
      </w:r>
      <w:r w:rsidRPr="00597E3B">
        <w:rPr>
          <w:b/>
        </w:rPr>
        <w:instrText xml:space="preserve"> REF _Ref85707918 \h  \* MERGEFORMAT </w:instrText>
      </w:r>
      <w:r w:rsidRPr="00597E3B">
        <w:rPr>
          <w:b/>
        </w:rPr>
      </w:r>
      <w:r w:rsidRPr="00597E3B">
        <w:rPr>
          <w:b/>
        </w:rPr>
        <w:fldChar w:fldCharType="separate"/>
      </w:r>
      <w:ins w:id="258" w:author="Leorey" w:date="2021-11-07T15:42:00Z">
        <w:r w:rsidR="00D3664A" w:rsidRPr="00D3664A">
          <w:rPr>
            <w:b/>
            <w:rPrChange w:id="259" w:author="Leorey" w:date="2021-11-07T15:42:00Z">
              <w:rPr/>
            </w:rPrChange>
          </w:rPr>
          <w:t>Tutorial</w:t>
        </w:r>
      </w:ins>
      <w:del w:id="260" w:author="Leorey" w:date="2021-11-07T12:39:00Z">
        <w:r w:rsidR="00AE5C90" w:rsidRPr="00AE5C90" w:rsidDel="007F13C8">
          <w:rPr>
            <w:b/>
          </w:rPr>
          <w:delText>Tutorial</w:delText>
        </w:r>
      </w:del>
      <w:r w:rsidRPr="00597E3B">
        <w:rPr>
          <w:b/>
        </w:rPr>
        <w:fldChar w:fldCharType="end"/>
      </w:r>
      <w:r w:rsidRPr="00597E3B">
        <w:rPr>
          <w:b/>
        </w:rPr>
        <w:t xml:space="preserve"> </w:t>
      </w:r>
      <w:r w:rsidR="00880D4B" w:rsidRPr="00597E3B">
        <w:t xml:space="preserve">presents a tutorial on running a </w:t>
      </w:r>
      <w:r>
        <w:t>fire</w:t>
      </w:r>
      <w:r w:rsidR="00880D4B" w:rsidRPr="00597E3B">
        <w:t xml:space="preserve"> </w:t>
      </w:r>
      <w:r w:rsidR="00D90E50">
        <w:t>evacuation</w:t>
      </w:r>
      <w:r w:rsidR="00880D4B" w:rsidRPr="00597E3B">
        <w:t xml:space="preserve"> simulation using the sample data set included in the application.</w:t>
      </w:r>
    </w:p>
    <w:p w14:paraId="6A0D92F4" w14:textId="597C18E5" w:rsidR="00880D4B" w:rsidRPr="00597E3B" w:rsidRDefault="00880D4B" w:rsidP="00441358">
      <w:pPr>
        <w:pStyle w:val="bodytext1"/>
        <w:numPr>
          <w:ilvl w:val="0"/>
          <w:numId w:val="25"/>
        </w:numPr>
      </w:pPr>
      <w:r w:rsidRPr="00597E3B">
        <w:rPr>
          <w:b/>
        </w:rPr>
        <w:fldChar w:fldCharType="begin"/>
      </w:r>
      <w:r w:rsidRPr="00597E3B">
        <w:rPr>
          <w:b/>
        </w:rPr>
        <w:instrText xml:space="preserve"> REF _Ref534977103 \w \h  \* MERGEFORMAT </w:instrText>
      </w:r>
      <w:r w:rsidRPr="00597E3B">
        <w:rPr>
          <w:b/>
        </w:rPr>
      </w:r>
      <w:r w:rsidRPr="00597E3B">
        <w:rPr>
          <w:b/>
        </w:rPr>
        <w:fldChar w:fldCharType="separate"/>
      </w:r>
      <w:r w:rsidR="00D3664A">
        <w:rPr>
          <w:b/>
        </w:rPr>
        <w:t>4</w:t>
      </w:r>
      <w:r w:rsidRPr="00597E3B">
        <w:rPr>
          <w:b/>
        </w:rPr>
        <w:fldChar w:fldCharType="end"/>
      </w:r>
      <w:r w:rsidRPr="00597E3B">
        <w:rPr>
          <w:b/>
        </w:rPr>
        <w:t xml:space="preserve"> </w:t>
      </w:r>
      <w:r w:rsidRPr="00597E3B">
        <w:rPr>
          <w:b/>
        </w:rPr>
        <w:fldChar w:fldCharType="begin"/>
      </w:r>
      <w:r w:rsidRPr="00597E3B">
        <w:rPr>
          <w:b/>
        </w:rPr>
        <w:instrText xml:space="preserve"> REF _Ref534977111 \h  \* MERGEFORMAT </w:instrText>
      </w:r>
      <w:r w:rsidRPr="00597E3B">
        <w:rPr>
          <w:b/>
        </w:rPr>
      </w:r>
      <w:r w:rsidRPr="00597E3B">
        <w:rPr>
          <w:b/>
        </w:rPr>
        <w:fldChar w:fldCharType="separate"/>
      </w:r>
      <w:ins w:id="261" w:author="Leorey" w:date="2021-11-07T15:42:00Z">
        <w:r w:rsidR="00D3664A" w:rsidRPr="00D3664A">
          <w:rPr>
            <w:b/>
            <w:rPrChange w:id="262" w:author="Leorey" w:date="2021-11-07T15:42:00Z">
              <w:rPr>
                <w:highlight w:val="yellow"/>
              </w:rPr>
            </w:rPrChange>
          </w:rPr>
          <w:t>References</w:t>
        </w:r>
      </w:ins>
      <w:del w:id="263" w:author="Leorey" w:date="2021-11-07T12:39:00Z">
        <w:r w:rsidR="00AE5C90" w:rsidRPr="00AE5C90" w:rsidDel="007F13C8">
          <w:rPr>
            <w:b/>
          </w:rPr>
          <w:delText>References</w:delText>
        </w:r>
      </w:del>
      <w:r w:rsidRPr="00597E3B">
        <w:rPr>
          <w:b/>
        </w:rPr>
        <w:fldChar w:fldCharType="end"/>
      </w:r>
      <w:r w:rsidRPr="00597E3B">
        <w:rPr>
          <w:b/>
        </w:rPr>
        <w:t xml:space="preserve"> </w:t>
      </w:r>
      <w:r w:rsidRPr="00597E3B">
        <w:t xml:space="preserve"> presents the references used in this document.</w:t>
      </w:r>
    </w:p>
    <w:bookmarkStart w:id="264" w:name="_Ref45137741"/>
    <w:bookmarkStart w:id="265" w:name="_Ref45277907"/>
    <w:bookmarkStart w:id="266" w:name="_Ref534976421"/>
    <w:bookmarkStart w:id="267" w:name="_Ref534976425"/>
    <w:bookmarkStart w:id="268" w:name="_Ref534976434"/>
    <w:bookmarkStart w:id="269" w:name="_Ref535395708"/>
    <w:bookmarkStart w:id="270" w:name="_Ref535395718"/>
    <w:bookmarkStart w:id="271" w:name="_Ref535396279"/>
    <w:bookmarkStart w:id="272" w:name="_Ref535396286"/>
    <w:bookmarkStart w:id="273" w:name="_Ref535396294"/>
    <w:bookmarkStart w:id="274" w:name="_Ref45060716"/>
    <w:bookmarkStart w:id="275" w:name="_Ref45060727"/>
    <w:p w14:paraId="7C2A1A21" w14:textId="7391E32E" w:rsidR="00597E3B" w:rsidRDefault="00597E3B" w:rsidP="00597E3B">
      <w:pPr>
        <w:pStyle w:val="bodytext1"/>
        <w:numPr>
          <w:ilvl w:val="0"/>
          <w:numId w:val="25"/>
        </w:numPr>
      </w:pPr>
      <w:r w:rsidRPr="00597E3B">
        <w:rPr>
          <w:b/>
        </w:rPr>
        <w:fldChar w:fldCharType="begin"/>
      </w:r>
      <w:r w:rsidRPr="00597E3B">
        <w:rPr>
          <w:b/>
        </w:rPr>
        <w:instrText xml:space="preserve"> REF _Ref534897761 \w \h  \* MERGEFORMAT </w:instrText>
      </w:r>
      <w:r w:rsidRPr="00597E3B">
        <w:rPr>
          <w:b/>
        </w:rPr>
      </w:r>
      <w:r w:rsidRPr="00597E3B">
        <w:rPr>
          <w:b/>
        </w:rPr>
        <w:fldChar w:fldCharType="separate"/>
      </w:r>
      <w:r w:rsidR="00D3664A">
        <w:rPr>
          <w:b/>
        </w:rPr>
        <w:t>5</w:t>
      </w:r>
      <w:r w:rsidRPr="00597E3B">
        <w:rPr>
          <w:b/>
        </w:rPr>
        <w:fldChar w:fldCharType="end"/>
      </w:r>
      <w:r w:rsidRPr="00597E3B">
        <w:rPr>
          <w:b/>
        </w:rPr>
        <w:t xml:space="preserve"> </w:t>
      </w:r>
      <w:r w:rsidRPr="00597E3B">
        <w:rPr>
          <w:b/>
        </w:rPr>
        <w:fldChar w:fldCharType="begin"/>
      </w:r>
      <w:r w:rsidRPr="00597E3B">
        <w:rPr>
          <w:b/>
        </w:rPr>
        <w:instrText xml:space="preserve"> REF _Ref534897761 \h  \* MERGEFORMAT </w:instrText>
      </w:r>
      <w:r w:rsidRPr="00597E3B">
        <w:rPr>
          <w:b/>
        </w:rPr>
      </w:r>
      <w:r w:rsidRPr="00597E3B">
        <w:rPr>
          <w:b/>
        </w:rPr>
        <w:fldChar w:fldCharType="separate"/>
      </w:r>
      <w:ins w:id="276" w:author="Leorey" w:date="2021-11-07T15:42:00Z">
        <w:r w:rsidR="00D3664A" w:rsidRPr="00D3664A">
          <w:rPr>
            <w:b/>
            <w:rPrChange w:id="277" w:author="Leorey" w:date="2021-11-07T15:42:00Z">
              <w:rPr>
                <w:highlight w:val="yellow"/>
              </w:rPr>
            </w:rPrChange>
          </w:rPr>
          <w:t>Appendix A: Sample Job File</w:t>
        </w:r>
      </w:ins>
      <w:del w:id="278" w:author="Leorey" w:date="2021-11-07T12:39:00Z">
        <w:r w:rsidR="00AE5C90" w:rsidRPr="00AE5C90" w:rsidDel="007F13C8">
          <w:rPr>
            <w:b/>
          </w:rPr>
          <w:delText>Appendix A: Sample Job File</w:delText>
        </w:r>
      </w:del>
      <w:r w:rsidRPr="00597E3B">
        <w:rPr>
          <w:b/>
        </w:rPr>
        <w:fldChar w:fldCharType="end"/>
      </w:r>
      <w:r w:rsidRPr="00597E3B">
        <w:t xml:space="preserve"> describes the contents of a WebDSS </w:t>
      </w:r>
      <w:r>
        <w:t>simulation job</w:t>
      </w:r>
      <w:r w:rsidRPr="00597E3B">
        <w:t xml:space="preserve"> file.</w:t>
      </w:r>
    </w:p>
    <w:p w14:paraId="394604B7" w14:textId="4404FF96" w:rsidR="00597E3B" w:rsidRPr="00597E3B" w:rsidRDefault="00597E3B" w:rsidP="00597E3B">
      <w:pPr>
        <w:pStyle w:val="bodytext1"/>
        <w:numPr>
          <w:ilvl w:val="0"/>
          <w:numId w:val="25"/>
        </w:numPr>
      </w:pPr>
      <w:r w:rsidRPr="00597E3B">
        <w:rPr>
          <w:b/>
          <w:bCs/>
        </w:rPr>
        <w:fldChar w:fldCharType="begin"/>
      </w:r>
      <w:r w:rsidRPr="00597E3B">
        <w:rPr>
          <w:b/>
          <w:bCs/>
        </w:rPr>
        <w:instrText xml:space="preserve"> REF _Ref534721915 \r \h </w:instrText>
      </w:r>
      <w:r>
        <w:rPr>
          <w:b/>
          <w:bCs/>
        </w:rPr>
        <w:instrText xml:space="preserve"> \* MERGEFORMAT </w:instrText>
      </w:r>
      <w:r w:rsidRPr="00597E3B">
        <w:rPr>
          <w:b/>
          <w:bCs/>
        </w:rPr>
      </w:r>
      <w:r w:rsidRPr="00597E3B">
        <w:rPr>
          <w:b/>
          <w:bCs/>
        </w:rPr>
        <w:fldChar w:fldCharType="separate"/>
      </w:r>
      <w:r w:rsidR="00D3664A">
        <w:rPr>
          <w:b/>
          <w:bCs/>
        </w:rPr>
        <w:t>6</w:t>
      </w:r>
      <w:r w:rsidRPr="00597E3B">
        <w:rPr>
          <w:b/>
          <w:bCs/>
        </w:rPr>
        <w:fldChar w:fldCharType="end"/>
      </w:r>
      <w:r w:rsidRPr="00597E3B">
        <w:rPr>
          <w:b/>
          <w:bCs/>
        </w:rPr>
        <w:t xml:space="preserve"> </w:t>
      </w:r>
      <w:r w:rsidRPr="00597E3B">
        <w:rPr>
          <w:b/>
          <w:bCs/>
        </w:rPr>
        <w:fldChar w:fldCharType="begin"/>
      </w:r>
      <w:r w:rsidRPr="00597E3B">
        <w:rPr>
          <w:b/>
          <w:bCs/>
        </w:rPr>
        <w:instrText xml:space="preserve"> REF _Ref534721915 \h </w:instrText>
      </w:r>
      <w:r>
        <w:rPr>
          <w:b/>
          <w:bCs/>
        </w:rPr>
        <w:instrText xml:space="preserve"> \* MERGEFORMAT </w:instrText>
      </w:r>
      <w:r w:rsidRPr="00597E3B">
        <w:rPr>
          <w:b/>
          <w:bCs/>
        </w:rPr>
      </w:r>
      <w:r w:rsidRPr="00597E3B">
        <w:rPr>
          <w:b/>
          <w:bCs/>
        </w:rPr>
        <w:fldChar w:fldCharType="separate"/>
      </w:r>
      <w:ins w:id="279" w:author="Leorey" w:date="2021-11-07T15:42:00Z">
        <w:r w:rsidR="00D3664A" w:rsidRPr="00D3664A">
          <w:rPr>
            <w:b/>
            <w:bCs/>
            <w:rPrChange w:id="280" w:author="Leorey" w:date="2021-11-07T15:42:00Z">
              <w:rPr/>
            </w:rPrChange>
          </w:rPr>
          <w:t>Appendix B: Viewer Controls</w:t>
        </w:r>
      </w:ins>
      <w:del w:id="281" w:author="Leorey" w:date="2021-11-07T12:39:00Z">
        <w:r w:rsidR="00AE5C90" w:rsidRPr="00AE5C90" w:rsidDel="007F13C8">
          <w:rPr>
            <w:b/>
            <w:bCs/>
          </w:rPr>
          <w:delText>Appendix B: Viewer Controls</w:delText>
        </w:r>
      </w:del>
      <w:r w:rsidRPr="00597E3B">
        <w:rPr>
          <w:b/>
          <w:bCs/>
        </w:rPr>
        <w:fldChar w:fldCharType="end"/>
      </w:r>
      <w:r>
        <w:t xml:space="preserve"> </w:t>
      </w:r>
      <w:r w:rsidRPr="00597E3B">
        <w:t xml:space="preserve">describes the </w:t>
      </w:r>
      <w:r>
        <w:t>functions of the controls displayed in the</w:t>
      </w:r>
      <w:r w:rsidRPr="00597E3B">
        <w:t xml:space="preserve"> </w:t>
      </w:r>
      <w:r>
        <w:t>WebDSS main window</w:t>
      </w:r>
      <w:r w:rsidRPr="00597E3B">
        <w:t>.</w:t>
      </w:r>
    </w:p>
    <w:p w14:paraId="4E2FB526" w14:textId="44C8993D" w:rsidR="00597E3B" w:rsidRPr="00597E3B" w:rsidRDefault="00597E3B" w:rsidP="00597E3B">
      <w:pPr>
        <w:pStyle w:val="bodytext1"/>
        <w:numPr>
          <w:ilvl w:val="0"/>
          <w:numId w:val="25"/>
        </w:numPr>
      </w:pPr>
      <w:r w:rsidRPr="00597E3B">
        <w:rPr>
          <w:b/>
        </w:rPr>
        <w:fldChar w:fldCharType="begin"/>
      </w:r>
      <w:r w:rsidRPr="00597E3B">
        <w:rPr>
          <w:b/>
        </w:rPr>
        <w:instrText xml:space="preserve"> REF _Ref85708060 \r \h  \* MERGEFORMAT </w:instrText>
      </w:r>
      <w:r w:rsidRPr="00597E3B">
        <w:rPr>
          <w:b/>
        </w:rPr>
      </w:r>
      <w:r w:rsidRPr="00597E3B">
        <w:rPr>
          <w:b/>
        </w:rPr>
        <w:fldChar w:fldCharType="separate"/>
      </w:r>
      <w:r w:rsidR="00D3664A">
        <w:rPr>
          <w:b/>
        </w:rPr>
        <w:t>7</w:t>
      </w:r>
      <w:r w:rsidRPr="00597E3B">
        <w:rPr>
          <w:b/>
        </w:rPr>
        <w:fldChar w:fldCharType="end"/>
      </w:r>
      <w:r w:rsidRPr="00597E3B">
        <w:rPr>
          <w:b/>
        </w:rPr>
        <w:t xml:space="preserve"> </w:t>
      </w:r>
      <w:r w:rsidRPr="00597E3B">
        <w:rPr>
          <w:b/>
        </w:rPr>
        <w:fldChar w:fldCharType="begin"/>
      </w:r>
      <w:r w:rsidRPr="00597E3B">
        <w:rPr>
          <w:b/>
        </w:rPr>
        <w:instrText xml:space="preserve"> REF _Ref85708065 \h  \* MERGEFORMAT </w:instrText>
      </w:r>
      <w:r w:rsidRPr="00597E3B">
        <w:rPr>
          <w:b/>
        </w:rPr>
      </w:r>
      <w:r w:rsidRPr="00597E3B">
        <w:rPr>
          <w:b/>
        </w:rPr>
        <w:fldChar w:fldCharType="separate"/>
      </w:r>
      <w:ins w:id="282" w:author="Leorey" w:date="2021-11-07T15:42:00Z">
        <w:r w:rsidR="00D3664A" w:rsidRPr="00D3664A">
          <w:rPr>
            <w:b/>
            <w:rPrChange w:id="283" w:author="Leorey" w:date="2021-11-07T15:42:00Z">
              <w:rPr/>
            </w:rPrChange>
          </w:rPr>
          <w:t>Appendix C: Menus and Dialogs</w:t>
        </w:r>
      </w:ins>
      <w:del w:id="284" w:author="Leorey" w:date="2021-11-07T12:39:00Z">
        <w:r w:rsidR="00AE5C90" w:rsidRPr="00AE5C90" w:rsidDel="007F13C8">
          <w:rPr>
            <w:b/>
          </w:rPr>
          <w:delText>Appendix C: Menus and Dialogs</w:delText>
        </w:r>
      </w:del>
      <w:r w:rsidRPr="00597E3B">
        <w:rPr>
          <w:b/>
        </w:rPr>
        <w:fldChar w:fldCharType="end"/>
      </w:r>
      <w:r w:rsidRPr="00597E3B">
        <w:t xml:space="preserve"> describes the contents of </w:t>
      </w:r>
      <w:r>
        <w:t xml:space="preserve">the menus and dialogs presented by </w:t>
      </w:r>
      <w:r w:rsidRPr="00597E3B">
        <w:t>WebDSS.</w:t>
      </w:r>
    </w:p>
    <w:p w14:paraId="17455663" w14:textId="76B81A78" w:rsidR="00597E3B" w:rsidRPr="00597E3B" w:rsidRDefault="00597E3B" w:rsidP="00597E3B">
      <w:pPr>
        <w:pStyle w:val="bodytext1"/>
        <w:numPr>
          <w:ilvl w:val="0"/>
          <w:numId w:val="25"/>
        </w:numPr>
      </w:pPr>
      <w:r w:rsidRPr="00597E3B">
        <w:rPr>
          <w:b/>
        </w:rPr>
        <w:fldChar w:fldCharType="begin"/>
      </w:r>
      <w:r w:rsidRPr="00597E3B">
        <w:rPr>
          <w:b/>
        </w:rPr>
        <w:instrText xml:space="preserve"> REF _Ref85467207 \r \h  \* MERGEFORMAT </w:instrText>
      </w:r>
      <w:r w:rsidRPr="00597E3B">
        <w:rPr>
          <w:b/>
        </w:rPr>
      </w:r>
      <w:r w:rsidRPr="00597E3B">
        <w:rPr>
          <w:b/>
        </w:rPr>
        <w:fldChar w:fldCharType="separate"/>
      </w:r>
      <w:r w:rsidR="00D3664A">
        <w:rPr>
          <w:b/>
        </w:rPr>
        <w:t>8</w:t>
      </w:r>
      <w:r w:rsidRPr="00597E3B">
        <w:rPr>
          <w:b/>
        </w:rPr>
        <w:fldChar w:fldCharType="end"/>
      </w:r>
      <w:r>
        <w:rPr>
          <w:b/>
        </w:rPr>
        <w:t xml:space="preserve"> </w:t>
      </w:r>
      <w:r w:rsidRPr="00597E3B">
        <w:rPr>
          <w:b/>
        </w:rPr>
        <w:fldChar w:fldCharType="begin"/>
      </w:r>
      <w:r w:rsidRPr="00597E3B">
        <w:rPr>
          <w:b/>
        </w:rPr>
        <w:instrText xml:space="preserve"> REF _Ref85467207 \h  \* MERGEFORMAT </w:instrText>
      </w:r>
      <w:r w:rsidRPr="00597E3B">
        <w:rPr>
          <w:b/>
        </w:rPr>
      </w:r>
      <w:r w:rsidRPr="00597E3B">
        <w:rPr>
          <w:b/>
        </w:rPr>
        <w:fldChar w:fldCharType="separate"/>
      </w:r>
      <w:ins w:id="285" w:author="Leorey" w:date="2021-11-07T15:42:00Z">
        <w:r w:rsidR="00D3664A" w:rsidRPr="00D3664A">
          <w:rPr>
            <w:b/>
            <w:rPrChange w:id="286" w:author="Leorey" w:date="2021-11-07T15:42:00Z">
              <w:rPr/>
            </w:rPrChange>
          </w:rPr>
          <w:t>Appendix D: Scenario Settings</w:t>
        </w:r>
      </w:ins>
      <w:del w:id="287" w:author="Leorey" w:date="2021-11-07T12:39:00Z">
        <w:r w:rsidR="00AE5C90" w:rsidRPr="00AE5C90" w:rsidDel="007F13C8">
          <w:rPr>
            <w:b/>
          </w:rPr>
          <w:delText>Appendix D: Scenario Settings</w:delText>
        </w:r>
      </w:del>
      <w:r w:rsidRPr="00597E3B">
        <w:rPr>
          <w:b/>
        </w:rPr>
        <w:fldChar w:fldCharType="end"/>
      </w:r>
      <w:r w:rsidRPr="00597E3B">
        <w:t xml:space="preserve"> describes the contents of </w:t>
      </w:r>
      <w:r>
        <w:t xml:space="preserve">the </w:t>
      </w:r>
      <w:r w:rsidRPr="00597E3B">
        <w:rPr>
          <w:b/>
          <w:bCs/>
        </w:rPr>
        <w:t>Scenario Settings</w:t>
      </w:r>
      <w:r>
        <w:t xml:space="preserve"> panel.</w:t>
      </w:r>
    </w:p>
    <w:p w14:paraId="21B5BD83" w14:textId="3AAB7006" w:rsidR="00597E3B" w:rsidRPr="00597E3B" w:rsidRDefault="00597E3B" w:rsidP="00597E3B">
      <w:pPr>
        <w:pStyle w:val="bodytext1"/>
        <w:numPr>
          <w:ilvl w:val="0"/>
          <w:numId w:val="25"/>
        </w:numPr>
      </w:pPr>
      <w:r w:rsidRPr="00597E3B">
        <w:rPr>
          <w:b/>
        </w:rPr>
        <w:fldChar w:fldCharType="begin"/>
      </w:r>
      <w:r w:rsidRPr="00597E3B">
        <w:rPr>
          <w:b/>
        </w:rPr>
        <w:instrText xml:space="preserve"> REF _Ref83766940 \r \h </w:instrText>
      </w:r>
      <w:r>
        <w:rPr>
          <w:b/>
        </w:rPr>
        <w:instrText xml:space="preserve"> \* MERGEFORMAT </w:instrText>
      </w:r>
      <w:r w:rsidRPr="00597E3B">
        <w:rPr>
          <w:b/>
        </w:rPr>
      </w:r>
      <w:r w:rsidRPr="00597E3B">
        <w:rPr>
          <w:b/>
        </w:rPr>
        <w:fldChar w:fldCharType="separate"/>
      </w:r>
      <w:r w:rsidR="00D3664A">
        <w:rPr>
          <w:b/>
        </w:rPr>
        <w:t>9</w:t>
      </w:r>
      <w:r w:rsidRPr="00597E3B">
        <w:rPr>
          <w:b/>
        </w:rPr>
        <w:fldChar w:fldCharType="end"/>
      </w:r>
      <w:r>
        <w:rPr>
          <w:b/>
        </w:rPr>
        <w:t xml:space="preserve"> </w:t>
      </w:r>
      <w:r w:rsidRPr="00597E3B">
        <w:rPr>
          <w:b/>
        </w:rPr>
        <w:fldChar w:fldCharType="begin"/>
      </w:r>
      <w:r w:rsidRPr="00597E3B">
        <w:rPr>
          <w:b/>
        </w:rPr>
        <w:instrText xml:space="preserve"> REF _Ref83766940 \h </w:instrText>
      </w:r>
      <w:r>
        <w:rPr>
          <w:b/>
        </w:rPr>
        <w:instrText xml:space="preserve"> \* MERGEFORMAT </w:instrText>
      </w:r>
      <w:r w:rsidRPr="00597E3B">
        <w:rPr>
          <w:b/>
        </w:rPr>
      </w:r>
      <w:r w:rsidRPr="00597E3B">
        <w:rPr>
          <w:b/>
        </w:rPr>
        <w:fldChar w:fldCharType="separate"/>
      </w:r>
      <w:ins w:id="288" w:author="Leorey" w:date="2021-11-07T15:42:00Z">
        <w:r w:rsidR="00D3664A" w:rsidRPr="00D3664A">
          <w:rPr>
            <w:b/>
            <w:rPrChange w:id="289" w:author="Leorey" w:date="2021-11-07T15:42:00Z">
              <w:rPr/>
            </w:rPrChange>
          </w:rPr>
          <w:t>Appendix E: Map and Layer Settings</w:t>
        </w:r>
      </w:ins>
      <w:del w:id="290" w:author="Leorey" w:date="2021-11-07T12:39:00Z">
        <w:r w:rsidR="00AE5C90" w:rsidRPr="00AE5C90" w:rsidDel="007F13C8">
          <w:rPr>
            <w:b/>
          </w:rPr>
          <w:delText>Appendix E: Map and Layer Settings</w:delText>
        </w:r>
      </w:del>
      <w:r w:rsidRPr="00597E3B">
        <w:rPr>
          <w:b/>
        </w:rPr>
        <w:fldChar w:fldCharType="end"/>
      </w:r>
      <w:r w:rsidRPr="00597E3B">
        <w:t xml:space="preserve"> describes the contents of </w:t>
      </w:r>
      <w:r>
        <w:t xml:space="preserve">the </w:t>
      </w:r>
      <w:r w:rsidRPr="00597E3B">
        <w:rPr>
          <w:b/>
          <w:bCs/>
        </w:rPr>
        <w:t>Map &amp; Layer Settings</w:t>
      </w:r>
      <w:r>
        <w:t xml:space="preserve"> panel.</w:t>
      </w:r>
      <w:r w:rsidRPr="00597E3B">
        <w:t xml:space="preserve"> </w:t>
      </w:r>
    </w:p>
    <w:p w14:paraId="54340C3A" w14:textId="3EA050D0" w:rsidR="00597E3B" w:rsidRPr="00597E3B" w:rsidRDefault="00597E3B" w:rsidP="00597E3B">
      <w:pPr>
        <w:pStyle w:val="bodytext1"/>
        <w:numPr>
          <w:ilvl w:val="0"/>
          <w:numId w:val="25"/>
        </w:numPr>
      </w:pPr>
      <w:r w:rsidRPr="00597E3B">
        <w:rPr>
          <w:b/>
        </w:rPr>
        <w:fldChar w:fldCharType="begin"/>
      </w:r>
      <w:r w:rsidRPr="00597E3B">
        <w:rPr>
          <w:b/>
        </w:rPr>
        <w:instrText xml:space="preserve"> REF _Ref85586332 \r \h  \* MERGEFORMAT </w:instrText>
      </w:r>
      <w:r w:rsidRPr="00597E3B">
        <w:rPr>
          <w:b/>
        </w:rPr>
      </w:r>
      <w:r w:rsidRPr="00597E3B">
        <w:rPr>
          <w:b/>
        </w:rPr>
        <w:fldChar w:fldCharType="separate"/>
      </w:r>
      <w:r w:rsidR="00D3664A">
        <w:rPr>
          <w:b/>
        </w:rPr>
        <w:t>10</w:t>
      </w:r>
      <w:r w:rsidRPr="00597E3B">
        <w:rPr>
          <w:b/>
        </w:rPr>
        <w:fldChar w:fldCharType="end"/>
      </w:r>
      <w:r>
        <w:rPr>
          <w:b/>
        </w:rPr>
        <w:t xml:space="preserve"> </w:t>
      </w:r>
      <w:r w:rsidRPr="00597E3B">
        <w:rPr>
          <w:b/>
        </w:rPr>
        <w:fldChar w:fldCharType="begin"/>
      </w:r>
      <w:r w:rsidRPr="00597E3B">
        <w:rPr>
          <w:b/>
        </w:rPr>
        <w:instrText xml:space="preserve"> REF _Ref85586332 \h  \* MERGEFORMAT </w:instrText>
      </w:r>
      <w:r w:rsidRPr="00597E3B">
        <w:rPr>
          <w:b/>
        </w:rPr>
      </w:r>
      <w:r w:rsidRPr="00597E3B">
        <w:rPr>
          <w:b/>
        </w:rPr>
        <w:fldChar w:fldCharType="separate"/>
      </w:r>
      <w:ins w:id="291" w:author="Leorey" w:date="2021-11-07T15:42:00Z">
        <w:r w:rsidR="00D3664A" w:rsidRPr="00D3664A">
          <w:rPr>
            <w:b/>
            <w:rPrChange w:id="292" w:author="Leorey" w:date="2021-11-07T15:42:00Z">
              <w:rPr/>
            </w:rPrChange>
          </w:rPr>
          <w:t>Appendix G: Outputs Panel</w:t>
        </w:r>
      </w:ins>
      <w:del w:id="293" w:author="Leorey" w:date="2021-11-07T12:39:00Z">
        <w:r w:rsidR="00AE5C90" w:rsidRPr="00AE5C90" w:rsidDel="007F13C8">
          <w:rPr>
            <w:b/>
          </w:rPr>
          <w:delText>Appendix G: Outputs Panel</w:delText>
        </w:r>
      </w:del>
      <w:r w:rsidRPr="00597E3B">
        <w:rPr>
          <w:b/>
        </w:rPr>
        <w:fldChar w:fldCharType="end"/>
      </w:r>
      <w:r w:rsidRPr="00597E3B">
        <w:t xml:space="preserve"> describes the contents of </w:t>
      </w:r>
      <w:r>
        <w:t xml:space="preserve">the </w:t>
      </w:r>
      <w:r w:rsidRPr="00597E3B">
        <w:rPr>
          <w:b/>
          <w:bCs/>
        </w:rPr>
        <w:t>Outputs</w:t>
      </w:r>
      <w:r>
        <w:t xml:space="preserve"> panel</w:t>
      </w:r>
      <w:r w:rsidRPr="00597E3B">
        <w:t>.</w:t>
      </w:r>
    </w:p>
    <w:p w14:paraId="6BC5EB67" w14:textId="3EA60619" w:rsidR="00597E3B" w:rsidRPr="00597E3B" w:rsidRDefault="00597E3B" w:rsidP="00597E3B">
      <w:pPr>
        <w:pStyle w:val="bodytext1"/>
        <w:numPr>
          <w:ilvl w:val="0"/>
          <w:numId w:val="25"/>
        </w:numPr>
      </w:pPr>
      <w:r w:rsidRPr="00597E3B">
        <w:rPr>
          <w:b/>
        </w:rPr>
        <w:fldChar w:fldCharType="begin"/>
      </w:r>
      <w:r w:rsidRPr="00597E3B">
        <w:rPr>
          <w:b/>
        </w:rPr>
        <w:instrText xml:space="preserve"> REF _Ref85532784 \r \h  \* MERGEFORMAT </w:instrText>
      </w:r>
      <w:r w:rsidRPr="00597E3B">
        <w:rPr>
          <w:b/>
        </w:rPr>
      </w:r>
      <w:r w:rsidRPr="00597E3B">
        <w:rPr>
          <w:b/>
        </w:rPr>
        <w:fldChar w:fldCharType="separate"/>
      </w:r>
      <w:r w:rsidR="00D3664A">
        <w:rPr>
          <w:b/>
        </w:rPr>
        <w:t>11</w:t>
      </w:r>
      <w:r w:rsidRPr="00597E3B">
        <w:rPr>
          <w:b/>
        </w:rPr>
        <w:fldChar w:fldCharType="end"/>
      </w:r>
      <w:r>
        <w:rPr>
          <w:b/>
        </w:rPr>
        <w:t xml:space="preserve"> </w:t>
      </w:r>
      <w:r w:rsidRPr="00597E3B">
        <w:rPr>
          <w:b/>
        </w:rPr>
        <w:fldChar w:fldCharType="begin"/>
      </w:r>
      <w:r w:rsidRPr="00597E3B">
        <w:rPr>
          <w:b/>
        </w:rPr>
        <w:instrText xml:space="preserve"> REF _Ref85532784 \h  \* MERGEFORMAT </w:instrText>
      </w:r>
      <w:r w:rsidRPr="00597E3B">
        <w:rPr>
          <w:b/>
        </w:rPr>
      </w:r>
      <w:r w:rsidRPr="00597E3B">
        <w:rPr>
          <w:b/>
        </w:rPr>
        <w:fldChar w:fldCharType="separate"/>
      </w:r>
      <w:ins w:id="294" w:author="Leorey" w:date="2021-11-07T15:42:00Z">
        <w:r w:rsidR="00D3664A" w:rsidRPr="00D3664A">
          <w:rPr>
            <w:b/>
            <w:rPrChange w:id="295" w:author="Leorey" w:date="2021-11-07T15:42:00Z">
              <w:rPr/>
            </w:rPrChange>
          </w:rPr>
          <w:t>Appendix F: Output Metrics</w:t>
        </w:r>
      </w:ins>
      <w:del w:id="296" w:author="Leorey" w:date="2021-11-07T12:39:00Z">
        <w:r w:rsidR="00AE5C90" w:rsidRPr="00AE5C90" w:rsidDel="007F13C8">
          <w:rPr>
            <w:b/>
          </w:rPr>
          <w:delText>Appendix F: Output Metrics</w:delText>
        </w:r>
      </w:del>
      <w:r w:rsidRPr="00597E3B">
        <w:rPr>
          <w:b/>
        </w:rPr>
        <w:fldChar w:fldCharType="end"/>
      </w:r>
      <w:r w:rsidRPr="00597E3B">
        <w:t xml:space="preserve"> describes the </w:t>
      </w:r>
      <w:r w:rsidR="00D90E50">
        <w:t>values collected for</w:t>
      </w:r>
      <w:r w:rsidRPr="00597E3B">
        <w:t xml:space="preserve"> </w:t>
      </w:r>
      <w:r>
        <w:t xml:space="preserve">the metrics presented in the </w:t>
      </w:r>
      <w:r w:rsidRPr="00597E3B">
        <w:rPr>
          <w:b/>
          <w:bCs/>
        </w:rPr>
        <w:t>Outputs</w:t>
      </w:r>
      <w:r>
        <w:t xml:space="preserve"> panel.</w:t>
      </w:r>
    </w:p>
    <w:p w14:paraId="3AA47294" w14:textId="12C4E4CC" w:rsidR="0094328F" w:rsidRPr="00B409A0" w:rsidRDefault="0094328F">
      <w:pPr>
        <w:pStyle w:val="Heading1"/>
      </w:pPr>
      <w:bookmarkStart w:id="297" w:name="_Ref85738555"/>
      <w:bookmarkStart w:id="298" w:name="_Ref85738564"/>
      <w:bookmarkStart w:id="299" w:name="_Ref85738576"/>
      <w:bookmarkStart w:id="300" w:name="_Toc87192197"/>
      <w:r>
        <w:lastRenderedPageBreak/>
        <w:t>Installation</w:t>
      </w:r>
      <w:bookmarkEnd w:id="264"/>
      <w:bookmarkEnd w:id="265"/>
      <w:bookmarkEnd w:id="297"/>
      <w:bookmarkEnd w:id="298"/>
      <w:bookmarkEnd w:id="299"/>
      <w:bookmarkEnd w:id="300"/>
    </w:p>
    <w:bookmarkEnd w:id="266"/>
    <w:bookmarkEnd w:id="267"/>
    <w:bookmarkEnd w:id="268"/>
    <w:bookmarkEnd w:id="269"/>
    <w:bookmarkEnd w:id="270"/>
    <w:bookmarkEnd w:id="271"/>
    <w:bookmarkEnd w:id="272"/>
    <w:bookmarkEnd w:id="273"/>
    <w:bookmarkEnd w:id="274"/>
    <w:bookmarkEnd w:id="275"/>
    <w:p w14:paraId="4BC2663C" w14:textId="093ADDA1" w:rsidR="00EA1BE5" w:rsidRDefault="00EA1BE5" w:rsidP="00EA1BE5">
      <w:pPr>
        <w:pStyle w:val="bodytext1"/>
        <w:keepNext/>
        <w:spacing w:before="240"/>
        <w:jc w:val="left"/>
        <w:rPr>
          <w:rFonts w:asciiTheme="minorHAnsi" w:hAnsiTheme="minorHAnsi"/>
        </w:rPr>
      </w:pPr>
      <w:r>
        <w:rPr>
          <w:rFonts w:asciiTheme="minorHAnsi" w:hAnsiTheme="minorHAnsi"/>
          <w:highlight w:val="yellow"/>
        </w:rPr>
        <w:t xml:space="preserve">XXXXX </w:t>
      </w:r>
      <w:r w:rsidR="00597E3B">
        <w:rPr>
          <w:rFonts w:asciiTheme="minorHAnsi" w:hAnsiTheme="minorHAnsi"/>
          <w:highlight w:val="yellow"/>
        </w:rPr>
        <w:t>Discuss</w:t>
      </w:r>
      <w:r>
        <w:rPr>
          <w:rFonts w:asciiTheme="minorHAnsi" w:hAnsiTheme="minorHAnsi"/>
          <w:highlight w:val="yellow"/>
        </w:rPr>
        <w:t xml:space="preserve"> system requirements for WEBDSS</w:t>
      </w:r>
    </w:p>
    <w:p w14:paraId="61E651DB" w14:textId="77777777" w:rsidR="00B409A0" w:rsidRPr="00894C9D" w:rsidRDefault="00B409A0" w:rsidP="00B409A0">
      <w:pPr>
        <w:pStyle w:val="Heading2"/>
        <w:rPr>
          <w:highlight w:val="yellow"/>
        </w:rPr>
      </w:pPr>
      <w:bookmarkStart w:id="301" w:name="_Ref534790021"/>
      <w:bookmarkStart w:id="302" w:name="_Toc87192198"/>
      <w:r w:rsidRPr="00894C9D">
        <w:rPr>
          <w:highlight w:val="yellow"/>
        </w:rPr>
        <w:t>System Requirements</w:t>
      </w:r>
      <w:bookmarkEnd w:id="301"/>
      <w:bookmarkEnd w:id="302"/>
    </w:p>
    <w:p w14:paraId="5BDF23DC" w14:textId="1B635D16" w:rsidR="00B409A0" w:rsidRPr="00894C9D" w:rsidRDefault="00597E3B" w:rsidP="00B409A0">
      <w:pPr>
        <w:pStyle w:val="bodytext1"/>
        <w:rPr>
          <w:highlight w:val="yellow"/>
        </w:rPr>
      </w:pPr>
      <w:r>
        <w:rPr>
          <w:highlight w:val="yellow"/>
        </w:rPr>
        <w:t xml:space="preserve">XXXX </w:t>
      </w:r>
      <w:r w:rsidR="00CA4D7B" w:rsidRPr="00894C9D">
        <w:rPr>
          <w:highlight w:val="yellow"/>
        </w:rPr>
        <w:t xml:space="preserve">The following </w:t>
      </w:r>
      <w:r w:rsidR="004F046B" w:rsidRPr="00894C9D">
        <w:rPr>
          <w:highlight w:val="yellow"/>
        </w:rPr>
        <w:t xml:space="preserve">software and hardware </w:t>
      </w:r>
      <w:r w:rsidR="00CA4D7B" w:rsidRPr="00894C9D">
        <w:rPr>
          <w:highlight w:val="yellow"/>
        </w:rPr>
        <w:t xml:space="preserve">requirements need to be met for </w:t>
      </w:r>
      <w:r w:rsidR="00C1329F">
        <w:rPr>
          <w:highlight w:val="yellow"/>
        </w:rPr>
        <w:t>WebDSS</w:t>
      </w:r>
      <w:r w:rsidR="00854BFB" w:rsidRPr="00894C9D">
        <w:rPr>
          <w:highlight w:val="yellow"/>
        </w:rPr>
        <w:t xml:space="preserve"> </w:t>
      </w:r>
      <w:r w:rsidR="00CA4D7B" w:rsidRPr="00894C9D">
        <w:rPr>
          <w:highlight w:val="yellow"/>
        </w:rPr>
        <w:t>to wor</w:t>
      </w:r>
      <w:r w:rsidR="004F046B" w:rsidRPr="00894C9D">
        <w:rPr>
          <w:highlight w:val="yellow"/>
        </w:rPr>
        <w:t>k</w:t>
      </w:r>
      <w:r w:rsidR="00B409A0" w:rsidRPr="00894C9D">
        <w:rPr>
          <w:highlight w:val="yellow"/>
        </w:rPr>
        <w:t>:</w:t>
      </w:r>
    </w:p>
    <w:p w14:paraId="1A6F9EF1" w14:textId="77777777" w:rsidR="00CA4D7B" w:rsidRPr="00894C9D" w:rsidRDefault="00CA4D7B" w:rsidP="00A94AF8">
      <w:pPr>
        <w:pStyle w:val="bodytext1"/>
        <w:spacing w:before="240"/>
        <w:rPr>
          <w:b/>
          <w:highlight w:val="yellow"/>
        </w:rPr>
      </w:pPr>
      <w:r w:rsidRPr="00894C9D">
        <w:rPr>
          <w:b/>
          <w:highlight w:val="yellow"/>
        </w:rPr>
        <w:t>Software Requirements</w:t>
      </w:r>
    </w:p>
    <w:p w14:paraId="47314C3B" w14:textId="53B43E4A" w:rsidR="00B409A0" w:rsidRDefault="00597E3B" w:rsidP="00441358">
      <w:pPr>
        <w:pStyle w:val="bodytext1"/>
        <w:numPr>
          <w:ilvl w:val="0"/>
          <w:numId w:val="29"/>
        </w:numPr>
        <w:rPr>
          <w:highlight w:val="yellow"/>
        </w:rPr>
      </w:pPr>
      <w:r>
        <w:rPr>
          <w:highlight w:val="yellow"/>
        </w:rPr>
        <w:t xml:space="preserve">XXXX </w:t>
      </w:r>
      <w:r w:rsidR="00CA4D7B" w:rsidRPr="00894C9D">
        <w:rPr>
          <w:highlight w:val="yellow"/>
        </w:rPr>
        <w:t xml:space="preserve">Microsoft </w:t>
      </w:r>
      <w:r w:rsidR="00B409A0" w:rsidRPr="00894C9D">
        <w:rPr>
          <w:highlight w:val="yellow"/>
        </w:rPr>
        <w:t>Windows –</w:t>
      </w:r>
      <w:r w:rsidR="00854BFB" w:rsidRPr="00894C9D">
        <w:rPr>
          <w:highlight w:val="yellow"/>
        </w:rPr>
        <w:t xml:space="preserve"> </w:t>
      </w:r>
      <w:r w:rsidR="00C1329F">
        <w:rPr>
          <w:highlight w:val="yellow"/>
        </w:rPr>
        <w:t>WebDSS</w:t>
      </w:r>
      <w:r w:rsidR="00854BFB" w:rsidRPr="00894C9D">
        <w:rPr>
          <w:highlight w:val="yellow"/>
        </w:rPr>
        <w:t xml:space="preserve"> </w:t>
      </w:r>
      <w:r w:rsidR="00B409A0" w:rsidRPr="00894C9D">
        <w:rPr>
          <w:highlight w:val="yellow"/>
        </w:rPr>
        <w:t xml:space="preserve">will run in a Windows environment, </w:t>
      </w:r>
      <w:r w:rsidR="00CA4D7B" w:rsidRPr="00894C9D">
        <w:rPr>
          <w:highlight w:val="yellow"/>
        </w:rPr>
        <w:t>and has been developed, and tested on 64</w:t>
      </w:r>
      <w:r w:rsidR="00D443B1" w:rsidRPr="00894C9D">
        <w:rPr>
          <w:highlight w:val="yellow"/>
        </w:rPr>
        <w:t>-</w:t>
      </w:r>
      <w:r w:rsidR="00CA4D7B" w:rsidRPr="00894C9D">
        <w:rPr>
          <w:highlight w:val="yellow"/>
        </w:rPr>
        <w:t xml:space="preserve">bit </w:t>
      </w:r>
      <w:r w:rsidR="00B409A0" w:rsidRPr="00894C9D">
        <w:rPr>
          <w:highlight w:val="yellow"/>
        </w:rPr>
        <w:t>Windows 10</w:t>
      </w:r>
      <w:r w:rsidR="00CA4D7B" w:rsidRPr="00894C9D">
        <w:rPr>
          <w:highlight w:val="yellow"/>
        </w:rPr>
        <w:t>.</w:t>
      </w:r>
      <w:r>
        <w:rPr>
          <w:highlight w:val="yellow"/>
        </w:rPr>
        <w:t xml:space="preserve"> (What about IOS, Linux?)</w:t>
      </w:r>
    </w:p>
    <w:p w14:paraId="321657CB" w14:textId="10F6274D" w:rsidR="002608B2" w:rsidRPr="00894C9D" w:rsidRDefault="002608B2" w:rsidP="00441358">
      <w:pPr>
        <w:pStyle w:val="bodytext1"/>
        <w:numPr>
          <w:ilvl w:val="0"/>
          <w:numId w:val="29"/>
        </w:numPr>
        <w:rPr>
          <w:highlight w:val="yellow"/>
        </w:rPr>
      </w:pPr>
      <w:r>
        <w:rPr>
          <w:highlight w:val="yellow"/>
        </w:rPr>
        <w:t xml:space="preserve">Discuss </w:t>
      </w:r>
      <w:r w:rsidR="00D90E50">
        <w:rPr>
          <w:highlight w:val="yellow"/>
        </w:rPr>
        <w:t>the suitability of</w:t>
      </w:r>
      <w:r>
        <w:rPr>
          <w:highlight w:val="yellow"/>
        </w:rPr>
        <w:t xml:space="preserve"> the different browsers  (Chrome, Edge, Firefox, Safari, etc)</w:t>
      </w:r>
    </w:p>
    <w:p w14:paraId="6CD421D6" w14:textId="77777777" w:rsidR="00C617AA" w:rsidRPr="00894C9D" w:rsidRDefault="00C617AA" w:rsidP="00A94AF8">
      <w:pPr>
        <w:pStyle w:val="bodytext1"/>
        <w:spacing w:before="240"/>
        <w:rPr>
          <w:b/>
          <w:highlight w:val="yellow"/>
        </w:rPr>
      </w:pPr>
      <w:r w:rsidRPr="00894C9D">
        <w:rPr>
          <w:b/>
          <w:highlight w:val="yellow"/>
        </w:rPr>
        <w:t>Hardware Requirements</w:t>
      </w:r>
    </w:p>
    <w:p w14:paraId="02BF1EF1" w14:textId="77777777" w:rsidR="00DF6279" w:rsidRPr="00DF6279" w:rsidRDefault="00DF6279" w:rsidP="00441358">
      <w:pPr>
        <w:pStyle w:val="bodytext1"/>
        <w:numPr>
          <w:ilvl w:val="0"/>
          <w:numId w:val="29"/>
        </w:numPr>
        <w:rPr>
          <w:highlight w:val="yellow"/>
        </w:rPr>
      </w:pPr>
      <w:r w:rsidRPr="00DF6279">
        <w:t>Internet connection</w:t>
      </w:r>
    </w:p>
    <w:p w14:paraId="1AED72E0" w14:textId="63D8E128" w:rsidR="002608B2" w:rsidRPr="00894C9D" w:rsidRDefault="002608B2" w:rsidP="00441358">
      <w:pPr>
        <w:pStyle w:val="bodytext1"/>
        <w:numPr>
          <w:ilvl w:val="0"/>
          <w:numId w:val="29"/>
        </w:numPr>
        <w:rPr>
          <w:highlight w:val="yellow"/>
        </w:rPr>
      </w:pPr>
      <w:r>
        <w:rPr>
          <w:highlight w:val="yellow"/>
        </w:rPr>
        <w:t>Discuss guidelines on what devices can be used (laptops, tablets, mobile phones,  etc)</w:t>
      </w:r>
    </w:p>
    <w:p w14:paraId="27F81FBC" w14:textId="77777777" w:rsidR="00075F70" w:rsidRDefault="00075F70">
      <w:pPr>
        <w:pStyle w:val="bodytext1"/>
      </w:pPr>
      <w:bookmarkStart w:id="303" w:name="_Toc4502147"/>
      <w:bookmarkStart w:id="304" w:name="_Toc4687878"/>
      <w:bookmarkStart w:id="305" w:name="_Toc5118337"/>
      <w:bookmarkStart w:id="306" w:name="_Toc5274244"/>
      <w:bookmarkStart w:id="307" w:name="_Toc5274316"/>
      <w:bookmarkStart w:id="308" w:name="_Toc45233404"/>
      <w:bookmarkStart w:id="309" w:name="_Toc45291830"/>
      <w:bookmarkStart w:id="310" w:name="_Toc50977428"/>
      <w:bookmarkEnd w:id="303"/>
      <w:bookmarkEnd w:id="304"/>
      <w:bookmarkEnd w:id="305"/>
      <w:bookmarkEnd w:id="306"/>
      <w:bookmarkEnd w:id="307"/>
      <w:bookmarkEnd w:id="308"/>
      <w:bookmarkEnd w:id="309"/>
      <w:bookmarkEnd w:id="310"/>
    </w:p>
    <w:p w14:paraId="36954974" w14:textId="1A80F147" w:rsidR="00B409A0" w:rsidRPr="00B409A0" w:rsidRDefault="004B0B13">
      <w:pPr>
        <w:pStyle w:val="Heading1"/>
      </w:pPr>
      <w:bookmarkStart w:id="311" w:name="_Toc45146761"/>
      <w:bookmarkStart w:id="312" w:name="_Toc45147682"/>
      <w:bookmarkStart w:id="313" w:name="_Toc45212355"/>
      <w:bookmarkStart w:id="314" w:name="_Toc45233406"/>
      <w:bookmarkStart w:id="315" w:name="_Toc45291832"/>
      <w:bookmarkStart w:id="316" w:name="_Toc50977430"/>
      <w:bookmarkStart w:id="317" w:name="_Toc45140118"/>
      <w:bookmarkStart w:id="318" w:name="_Toc45140655"/>
      <w:bookmarkStart w:id="319" w:name="_Toc45146762"/>
      <w:bookmarkStart w:id="320" w:name="_Toc45147683"/>
      <w:bookmarkStart w:id="321" w:name="_Toc45212356"/>
      <w:bookmarkStart w:id="322" w:name="_Toc45233407"/>
      <w:bookmarkStart w:id="323" w:name="_Toc45291833"/>
      <w:bookmarkStart w:id="324" w:name="_Toc50977431"/>
      <w:bookmarkStart w:id="325" w:name="_Toc45140119"/>
      <w:bookmarkStart w:id="326" w:name="_Toc45140656"/>
      <w:bookmarkStart w:id="327" w:name="_Toc45146763"/>
      <w:bookmarkStart w:id="328" w:name="_Toc45147684"/>
      <w:bookmarkStart w:id="329" w:name="_Toc45212357"/>
      <w:bookmarkStart w:id="330" w:name="_Toc45233408"/>
      <w:bookmarkStart w:id="331" w:name="_Toc45291834"/>
      <w:bookmarkStart w:id="332" w:name="_Toc50977432"/>
      <w:bookmarkStart w:id="333" w:name="_Toc45140120"/>
      <w:bookmarkStart w:id="334" w:name="_Toc45140657"/>
      <w:bookmarkStart w:id="335" w:name="_Toc45146764"/>
      <w:bookmarkStart w:id="336" w:name="_Toc45147685"/>
      <w:bookmarkStart w:id="337" w:name="_Toc45212358"/>
      <w:bookmarkStart w:id="338" w:name="_Toc45233409"/>
      <w:bookmarkStart w:id="339" w:name="_Toc45291835"/>
      <w:bookmarkStart w:id="340" w:name="_Toc50977433"/>
      <w:bookmarkStart w:id="341" w:name="_Toc45140121"/>
      <w:bookmarkStart w:id="342" w:name="_Toc45140658"/>
      <w:bookmarkStart w:id="343" w:name="_Toc45146765"/>
      <w:bookmarkStart w:id="344" w:name="_Toc45147686"/>
      <w:bookmarkStart w:id="345" w:name="_Toc45212359"/>
      <w:bookmarkStart w:id="346" w:name="_Toc45233410"/>
      <w:bookmarkStart w:id="347" w:name="_Toc45291836"/>
      <w:bookmarkStart w:id="348" w:name="_Toc50977434"/>
      <w:bookmarkStart w:id="349" w:name="_Toc45140122"/>
      <w:bookmarkStart w:id="350" w:name="_Toc45140659"/>
      <w:bookmarkStart w:id="351" w:name="_Toc45146766"/>
      <w:bookmarkStart w:id="352" w:name="_Toc45147687"/>
      <w:bookmarkStart w:id="353" w:name="_Toc45212360"/>
      <w:bookmarkStart w:id="354" w:name="_Toc45233411"/>
      <w:bookmarkStart w:id="355" w:name="_Toc45291837"/>
      <w:bookmarkStart w:id="356" w:name="_Toc50977435"/>
      <w:bookmarkStart w:id="357" w:name="_Toc45140123"/>
      <w:bookmarkStart w:id="358" w:name="_Toc45140660"/>
      <w:bookmarkStart w:id="359" w:name="_Toc45146767"/>
      <w:bookmarkStart w:id="360" w:name="_Toc45147688"/>
      <w:bookmarkStart w:id="361" w:name="_Toc45212361"/>
      <w:bookmarkStart w:id="362" w:name="_Toc45233412"/>
      <w:bookmarkStart w:id="363" w:name="_Toc45291838"/>
      <w:bookmarkStart w:id="364" w:name="_Toc50977436"/>
      <w:bookmarkStart w:id="365" w:name="_Toc45140124"/>
      <w:bookmarkStart w:id="366" w:name="_Toc45140661"/>
      <w:bookmarkStart w:id="367" w:name="_Toc45146768"/>
      <w:bookmarkStart w:id="368" w:name="_Toc45147689"/>
      <w:bookmarkStart w:id="369" w:name="_Toc45212362"/>
      <w:bookmarkStart w:id="370" w:name="_Toc45233413"/>
      <w:bookmarkStart w:id="371" w:name="_Toc45291839"/>
      <w:bookmarkStart w:id="372" w:name="_Toc50977437"/>
      <w:bookmarkStart w:id="373" w:name="_Toc45140125"/>
      <w:bookmarkStart w:id="374" w:name="_Toc45140662"/>
      <w:bookmarkStart w:id="375" w:name="_Toc45146769"/>
      <w:bookmarkStart w:id="376" w:name="_Toc45147690"/>
      <w:bookmarkStart w:id="377" w:name="_Toc45212363"/>
      <w:bookmarkStart w:id="378" w:name="_Toc45233414"/>
      <w:bookmarkStart w:id="379" w:name="_Toc45291840"/>
      <w:bookmarkStart w:id="380" w:name="_Toc50977438"/>
      <w:bookmarkStart w:id="381" w:name="_Toc45140126"/>
      <w:bookmarkStart w:id="382" w:name="_Toc45140663"/>
      <w:bookmarkStart w:id="383" w:name="_Toc45146770"/>
      <w:bookmarkStart w:id="384" w:name="_Toc45147691"/>
      <w:bookmarkStart w:id="385" w:name="_Toc45212364"/>
      <w:bookmarkStart w:id="386" w:name="_Toc45233415"/>
      <w:bookmarkStart w:id="387" w:name="_Toc45291841"/>
      <w:bookmarkStart w:id="388" w:name="_Toc50977439"/>
      <w:bookmarkStart w:id="389" w:name="_Ref85707906"/>
      <w:bookmarkStart w:id="390" w:name="_Ref85707918"/>
      <w:bookmarkStart w:id="391" w:name="_Toc87192199"/>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lastRenderedPageBreak/>
        <w:t>Tutorial</w:t>
      </w:r>
      <w:bookmarkEnd w:id="389"/>
      <w:bookmarkEnd w:id="390"/>
      <w:bookmarkEnd w:id="391"/>
    </w:p>
    <w:p w14:paraId="182FC5DA" w14:textId="3140F629" w:rsidR="00B409A0" w:rsidRDefault="00093801" w:rsidP="00B409A0">
      <w:pPr>
        <w:pStyle w:val="bodytext1"/>
      </w:pPr>
      <w:r w:rsidRPr="004B0B13">
        <w:t xml:space="preserve">The following </w:t>
      </w:r>
      <w:r w:rsidR="00174B93" w:rsidRPr="004B0B13">
        <w:t xml:space="preserve">sections </w:t>
      </w:r>
      <w:r w:rsidR="004B0B13" w:rsidRPr="004B0B13">
        <w:t>illustrate</w:t>
      </w:r>
      <w:r w:rsidR="00B409A0" w:rsidRPr="004B0B13">
        <w:t xml:space="preserve"> the steps </w:t>
      </w:r>
      <w:r w:rsidRPr="004B0B13">
        <w:t xml:space="preserve">needed </w:t>
      </w:r>
      <w:bookmarkStart w:id="392" w:name="_Hlk45221329"/>
      <w:r w:rsidR="00B409A0" w:rsidRPr="004B0B13">
        <w:t>to run a simulation of a</w:t>
      </w:r>
      <w:r w:rsidR="00305325" w:rsidRPr="004B0B13">
        <w:t>n evacuation from a bushfire event</w:t>
      </w:r>
      <w:r w:rsidR="00B409A0" w:rsidRPr="004B0B13">
        <w:t xml:space="preserve"> using the </w:t>
      </w:r>
      <w:r w:rsidR="00D443B1" w:rsidRPr="004B0B13">
        <w:t>s</w:t>
      </w:r>
      <w:r w:rsidR="00B409A0" w:rsidRPr="004B0B13">
        <w:t xml:space="preserve">ample data </w:t>
      </w:r>
      <w:r w:rsidR="00305325" w:rsidRPr="004B0B13">
        <w:t>provided in</w:t>
      </w:r>
      <w:r w:rsidR="00D443B1" w:rsidRPr="004B0B13">
        <w:t xml:space="preserve"> </w:t>
      </w:r>
      <w:bookmarkEnd w:id="392"/>
      <w:r w:rsidR="00C1329F" w:rsidRPr="004B0B13">
        <w:t>WebDSS</w:t>
      </w:r>
      <w:r w:rsidR="00D443B1" w:rsidRPr="004B0B13">
        <w:t>.</w:t>
      </w:r>
    </w:p>
    <w:p w14:paraId="558FE404" w14:textId="3D491252" w:rsidR="00001173" w:rsidRDefault="00876341" w:rsidP="00001173">
      <w:pPr>
        <w:pStyle w:val="Heading2"/>
      </w:pPr>
      <w:bookmarkStart w:id="393" w:name="_Toc87192200"/>
      <w:ins w:id="394" w:author="Leorey" w:date="2021-11-07T13:35:00Z">
        <w:r>
          <w:t xml:space="preserve">Fire </w:t>
        </w:r>
      </w:ins>
      <w:del w:id="395" w:author="Leorey" w:date="2021-11-07T13:35:00Z">
        <w:r w:rsidR="00001173" w:rsidDel="00876341">
          <w:delText>S</w:delText>
        </w:r>
      </w:del>
      <w:ins w:id="396" w:author="Leorey" w:date="2021-11-07T13:35:00Z">
        <w:r>
          <w:t>s</w:t>
        </w:r>
      </w:ins>
      <w:r w:rsidR="00001173">
        <w:t>cenario</w:t>
      </w:r>
      <w:ins w:id="397" w:author="Leorey" w:date="2021-11-07T13:35:00Z">
        <w:r>
          <w:t>s</w:t>
        </w:r>
      </w:ins>
      <w:bookmarkEnd w:id="393"/>
    </w:p>
    <w:p w14:paraId="24304762" w14:textId="276772B2" w:rsidR="00001173" w:rsidRDefault="00001173" w:rsidP="00B409A0">
      <w:pPr>
        <w:pStyle w:val="bodytext1"/>
        <w:rPr>
          <w:ins w:id="398" w:author="Leorey" w:date="2021-11-07T14:08:00Z"/>
        </w:rPr>
      </w:pPr>
      <w:r>
        <w:t>Th</w:t>
      </w:r>
      <w:ins w:id="399" w:author="Leorey" w:date="2021-11-07T13:35:00Z">
        <w:r w:rsidR="00876341">
          <w:t>e tutorial</w:t>
        </w:r>
      </w:ins>
      <w:ins w:id="400" w:author="Leorey" w:date="2021-11-07T14:04:00Z">
        <w:r w:rsidR="00967815">
          <w:t xml:space="preserve"> </w:t>
        </w:r>
      </w:ins>
      <w:ins w:id="401" w:author="Leorey" w:date="2021-11-07T14:07:00Z">
        <w:r w:rsidR="00967815">
          <w:t>wil</w:t>
        </w:r>
      </w:ins>
      <w:ins w:id="402" w:author="Leorey" w:date="2021-11-07T14:25:00Z">
        <w:r w:rsidR="00612408">
          <w:t>l</w:t>
        </w:r>
      </w:ins>
      <w:ins w:id="403" w:author="Leorey" w:date="2021-11-07T14:07:00Z">
        <w:r w:rsidR="00967815">
          <w:t xml:space="preserve"> </w:t>
        </w:r>
      </w:ins>
      <w:ins w:id="404" w:author="Leorey" w:date="2021-11-07T14:25:00Z">
        <w:r w:rsidR="00612408">
          <w:t xml:space="preserve">display the results of </w:t>
        </w:r>
      </w:ins>
      <w:ins w:id="405" w:author="Leorey" w:date="2021-11-07T16:04:00Z">
        <w:r w:rsidR="00B41D0B">
          <w:t xml:space="preserve">the </w:t>
        </w:r>
      </w:ins>
      <w:ins w:id="406" w:author="Leorey" w:date="2021-11-07T14:25:00Z">
        <w:r w:rsidR="00612408">
          <w:t>simulation of evacuations</w:t>
        </w:r>
      </w:ins>
      <w:ins w:id="407" w:author="Leorey" w:date="2021-11-07T14:27:00Z">
        <w:r w:rsidR="00612408">
          <w:t xml:space="preserve"> in the Surf Coast Shire </w:t>
        </w:r>
      </w:ins>
      <w:ins w:id="408" w:author="Leorey" w:date="2021-11-07T14:28:00Z">
        <w:r w:rsidR="00612408">
          <w:t xml:space="preserve">triggered by </w:t>
        </w:r>
      </w:ins>
      <w:ins w:id="409" w:author="Leorey" w:date="2021-11-07T14:08:00Z">
        <w:r w:rsidR="00967815">
          <w:t>two fire events</w:t>
        </w:r>
      </w:ins>
      <w:ins w:id="410" w:author="Leorey" w:date="2021-11-07T15:28:00Z">
        <w:r w:rsidR="009C68F3">
          <w:t xml:space="preserve"> generated </w:t>
        </w:r>
      </w:ins>
      <w:ins w:id="411" w:author="Leorey" w:date="2021-11-07T15:41:00Z">
        <w:r w:rsidR="000C48E9">
          <w:t>us</w:t>
        </w:r>
      </w:ins>
      <w:ins w:id="412" w:author="Leorey" w:date="2021-11-07T15:53:00Z">
        <w:r w:rsidR="00C818FE">
          <w:t>i</w:t>
        </w:r>
      </w:ins>
      <w:ins w:id="413" w:author="Leorey" w:date="2021-11-07T15:41:00Z">
        <w:r w:rsidR="000C48E9">
          <w:t>ng</w:t>
        </w:r>
      </w:ins>
      <w:ins w:id="414" w:author="Leorey" w:date="2021-11-07T15:28:00Z">
        <w:r w:rsidR="009C68F3">
          <w:t xml:space="preserve"> the Phoenix </w:t>
        </w:r>
      </w:ins>
      <w:ins w:id="415" w:author="Leorey" w:date="2021-11-07T15:30:00Z">
        <w:r w:rsidR="009C68F3">
          <w:t>RapidFire bushfire simulator.</w:t>
        </w:r>
      </w:ins>
      <w:del w:id="416" w:author="Leorey" w:date="2021-11-07T13:35:00Z">
        <w:r w:rsidDel="00876341">
          <w:delText xml:space="preserve">e </w:delText>
        </w:r>
      </w:del>
    </w:p>
    <w:p w14:paraId="4E76EB32" w14:textId="46A7D275" w:rsidR="00967815" w:rsidRDefault="00967815" w:rsidP="00B409A0">
      <w:pPr>
        <w:pStyle w:val="bodytext1"/>
        <w:rPr>
          <w:ins w:id="417" w:author="Leorey" w:date="2021-11-07T13:35:00Z"/>
        </w:rPr>
      </w:pPr>
      <w:ins w:id="418" w:author="Leorey" w:date="2021-11-07T14:08:00Z">
        <w:r>
          <w:t>The first fire event is</w:t>
        </w:r>
      </w:ins>
      <w:ins w:id="419" w:author="Leorey" w:date="2021-11-07T15:32:00Z">
        <w:r w:rsidR="009C68F3">
          <w:t xml:space="preserve"> loaded using the file </w:t>
        </w:r>
        <w:r w:rsidR="009C68F3" w:rsidRPr="009C68F3">
          <w:rPr>
            <w:b/>
            <w:bCs/>
            <w:rPrChange w:id="420" w:author="Leorey" w:date="2021-11-07T15:34:00Z">
              <w:rPr/>
            </w:rPrChange>
          </w:rPr>
          <w:t>Aireysinlet_evac_test</w:t>
        </w:r>
        <w:r w:rsidR="009C68F3">
          <w:t xml:space="preserve"> </w:t>
        </w:r>
      </w:ins>
      <w:ins w:id="421" w:author="Leorey" w:date="2021-11-07T14:08:00Z">
        <w:r>
          <w:t xml:space="preserve"> </w:t>
        </w:r>
      </w:ins>
      <w:ins w:id="422" w:author="Leorey" w:date="2021-11-07T15:33:00Z">
        <w:r w:rsidR="009C68F3">
          <w:t xml:space="preserve">and starts from a point with </w:t>
        </w:r>
      </w:ins>
      <w:ins w:id="423" w:author="Leorey" w:date="2021-11-07T15:38:00Z">
        <w:r w:rsidR="00527E35">
          <w:t>longitude 143.98</w:t>
        </w:r>
      </w:ins>
      <w:ins w:id="424" w:author="Leorey" w:date="2021-11-07T15:39:00Z">
        <w:r w:rsidR="00527E35">
          <w:t>6</w:t>
        </w:r>
      </w:ins>
      <w:ins w:id="425" w:author="Leorey" w:date="2021-11-07T15:38:00Z">
        <w:r w:rsidR="00527E35">
          <w:t xml:space="preserve"> and latitude</w:t>
        </w:r>
      </w:ins>
      <w:ins w:id="426" w:author="Leorey" w:date="2021-11-07T15:33:00Z">
        <w:r w:rsidR="009C68F3">
          <w:t xml:space="preserve"> </w:t>
        </w:r>
      </w:ins>
      <w:ins w:id="427" w:author="Leorey" w:date="2021-11-07T15:38:00Z">
        <w:r w:rsidR="00527E35">
          <w:t>-38.38</w:t>
        </w:r>
      </w:ins>
      <w:ins w:id="428" w:author="Leorey" w:date="2021-11-07T15:39:00Z">
        <w:r w:rsidR="00527E35">
          <w:t>2</w:t>
        </w:r>
      </w:ins>
      <w:ins w:id="429" w:author="Leorey" w:date="2021-11-07T15:33:00Z">
        <w:r w:rsidR="009C68F3">
          <w:t xml:space="preserve">. The fire burns for XXXX hours and </w:t>
        </w:r>
      </w:ins>
      <w:ins w:id="430" w:author="Leorey" w:date="2021-11-07T15:34:00Z">
        <w:r w:rsidR="009C68F3">
          <w:t xml:space="preserve">covers an area of XXXX sq. kms, as shown in </w:t>
        </w:r>
      </w:ins>
      <w:ins w:id="431" w:author="Leorey" w:date="2021-11-07T15:35:00Z">
        <w:r w:rsidR="009C68F3">
          <w:fldChar w:fldCharType="begin"/>
        </w:r>
        <w:r w:rsidR="009C68F3">
          <w:instrText xml:space="preserve"> REF _Ref87191763 \h </w:instrText>
        </w:r>
      </w:ins>
      <w:r w:rsidR="009C68F3">
        <w:fldChar w:fldCharType="separate"/>
      </w:r>
      <w:ins w:id="432" w:author="Leorey" w:date="2021-11-07T15:42:00Z">
        <w:r w:rsidR="00D3664A">
          <w:t xml:space="preserve">Figure </w:t>
        </w:r>
        <w:r w:rsidR="00D3664A">
          <w:rPr>
            <w:noProof/>
          </w:rPr>
          <w:t>2</w:t>
        </w:r>
      </w:ins>
      <w:ins w:id="433" w:author="Leorey" w:date="2021-11-07T15:35:00Z">
        <w:r w:rsidR="009C68F3">
          <w:fldChar w:fldCharType="end"/>
        </w:r>
      </w:ins>
      <w:ins w:id="434" w:author="Leorey" w:date="2021-11-07T15:34:00Z">
        <w:r w:rsidR="009C68F3">
          <w:t>.</w:t>
        </w:r>
      </w:ins>
      <w:ins w:id="435" w:author="Leorey" w:date="2021-11-07T15:33:00Z">
        <w:r w:rsidR="009C68F3">
          <w:t xml:space="preserve"> </w:t>
        </w:r>
      </w:ins>
    </w:p>
    <w:p w14:paraId="0949044C" w14:textId="77777777" w:rsidR="00967815" w:rsidRDefault="00967815" w:rsidP="00967815">
      <w:pPr>
        <w:pStyle w:val="bodytext1"/>
        <w:keepNext/>
        <w:jc w:val="center"/>
        <w:rPr>
          <w:ins w:id="436" w:author="Leorey" w:date="2021-11-07T14:21:00Z"/>
        </w:rPr>
        <w:pPrChange w:id="437" w:author="Leorey" w:date="2021-11-07T14:21:00Z">
          <w:pPr>
            <w:pStyle w:val="bodytext1"/>
          </w:pPr>
        </w:pPrChange>
      </w:pPr>
      <w:ins w:id="438" w:author="Leorey" w:date="2021-11-07T14:18:00Z">
        <w:r w:rsidRPr="00967815">
          <w:rPr>
            <w:noProof/>
          </w:rPr>
          <w:drawing>
            <wp:inline distT="0" distB="0" distL="0" distR="0" wp14:anchorId="649D25D4" wp14:editId="15B0C509">
              <wp:extent cx="3225600" cy="2520000"/>
              <wp:effectExtent l="19050" t="19050" r="1333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600" cy="2520000"/>
                      </a:xfrm>
                      <a:prstGeom prst="rect">
                        <a:avLst/>
                      </a:prstGeom>
                      <a:noFill/>
                      <a:ln w="12700">
                        <a:solidFill>
                          <a:schemeClr val="tx1"/>
                        </a:solidFill>
                      </a:ln>
                    </pic:spPr>
                  </pic:pic>
                </a:graphicData>
              </a:graphic>
            </wp:inline>
          </w:drawing>
        </w:r>
      </w:ins>
    </w:p>
    <w:p w14:paraId="0B9F43D1" w14:textId="3D6AF7FA" w:rsidR="00967815" w:rsidRPr="00967815" w:rsidRDefault="00967815" w:rsidP="00967815">
      <w:pPr>
        <w:pStyle w:val="Caption"/>
        <w:rPr>
          <w:ins w:id="439" w:author="Leorey" w:date="2021-11-07T13:36:00Z"/>
          <w14:textOutline w14:w="12700" w14:cap="rnd" w14:cmpd="sng" w14:algn="ctr">
            <w14:solidFill>
              <w14:schemeClr w14:val="tx1"/>
            </w14:solidFill>
            <w14:prstDash w14:val="solid"/>
            <w14:bevel/>
          </w14:textOutline>
          <w:rPrChange w:id="440" w:author="Leorey" w:date="2021-11-07T14:18:00Z">
            <w:rPr>
              <w:ins w:id="441" w:author="Leorey" w:date="2021-11-07T13:36:00Z"/>
            </w:rPr>
          </w:rPrChange>
        </w:rPr>
        <w:pPrChange w:id="442" w:author="Leorey" w:date="2021-11-07T14:21:00Z">
          <w:pPr>
            <w:pStyle w:val="bodytext1"/>
          </w:pPr>
        </w:pPrChange>
      </w:pPr>
      <w:bookmarkStart w:id="443" w:name="_Ref87191763"/>
      <w:ins w:id="444" w:author="Leorey" w:date="2021-11-07T14:21:00Z">
        <w:r>
          <w:t xml:space="preserve">Figure </w:t>
        </w:r>
        <w:r>
          <w:fldChar w:fldCharType="begin"/>
        </w:r>
        <w:r>
          <w:instrText xml:space="preserve"> SEQ Figure \* ARABIC </w:instrText>
        </w:r>
      </w:ins>
      <w:r>
        <w:fldChar w:fldCharType="separate"/>
      </w:r>
      <w:ins w:id="445" w:author="Leorey" w:date="2021-11-07T15:42:00Z">
        <w:r w:rsidR="00D3664A">
          <w:rPr>
            <w:noProof/>
          </w:rPr>
          <w:t>2</w:t>
        </w:r>
      </w:ins>
      <w:ins w:id="446" w:author="Leorey" w:date="2021-11-07T14:21:00Z">
        <w:r>
          <w:fldChar w:fldCharType="end"/>
        </w:r>
        <w:bookmarkEnd w:id="443"/>
        <w:r>
          <w:t xml:space="preserve">. Fire event </w:t>
        </w:r>
        <w:r w:rsidRPr="00967815">
          <w:rPr>
            <w:b/>
            <w:bCs w:val="0"/>
            <w:rPrChange w:id="447" w:author="Leorey" w:date="2021-11-07T14:22:00Z">
              <w:rPr/>
            </w:rPrChange>
          </w:rPr>
          <w:t>Aireysinlet_evac_test</w:t>
        </w:r>
      </w:ins>
    </w:p>
    <w:p w14:paraId="426DFDF4" w14:textId="5E81D988" w:rsidR="009C68F3" w:rsidRDefault="009C68F3" w:rsidP="009C68F3">
      <w:pPr>
        <w:pStyle w:val="bodytext1"/>
        <w:rPr>
          <w:ins w:id="448" w:author="Leorey" w:date="2021-11-07T15:35:00Z"/>
        </w:rPr>
      </w:pPr>
      <w:ins w:id="449" w:author="Leorey" w:date="2021-11-07T15:35:00Z">
        <w:r>
          <w:t xml:space="preserve">The </w:t>
        </w:r>
        <w:r>
          <w:t>second</w:t>
        </w:r>
        <w:r>
          <w:t xml:space="preserve"> fire event is loaded using the file </w:t>
        </w:r>
        <w:r w:rsidRPr="002E0C24">
          <w:rPr>
            <w:b/>
            <w:bCs/>
          </w:rPr>
          <w:t>DSSrun2_grid</w:t>
        </w:r>
        <w:r>
          <w:t xml:space="preserve"> and starts from a point with coordinates </w:t>
        </w:r>
      </w:ins>
      <w:ins w:id="450" w:author="Leorey" w:date="2021-11-07T15:40:00Z">
        <w:r w:rsidR="00527E35">
          <w:t>longitude 143.</w:t>
        </w:r>
        <w:r w:rsidR="00527E35">
          <w:t>881</w:t>
        </w:r>
        <w:r w:rsidR="00527E35">
          <w:t xml:space="preserve"> and latitude -38.</w:t>
        </w:r>
        <w:r w:rsidR="00527E35">
          <w:t>451</w:t>
        </w:r>
      </w:ins>
      <w:ins w:id="451" w:author="Leorey" w:date="2021-11-07T15:35:00Z">
        <w:r>
          <w:t xml:space="preserve">. The fire burns for XXXX hours and covers an area of XXXX sq. kms, as shown in </w:t>
        </w:r>
      </w:ins>
      <w:ins w:id="452" w:author="Leorey" w:date="2021-11-07T15:36:00Z">
        <w:r>
          <w:fldChar w:fldCharType="begin"/>
        </w:r>
        <w:r>
          <w:instrText xml:space="preserve"> REF _Ref87191776 \h </w:instrText>
        </w:r>
      </w:ins>
      <w:r>
        <w:fldChar w:fldCharType="separate"/>
      </w:r>
      <w:ins w:id="453" w:author="Leorey" w:date="2021-11-07T15:42:00Z">
        <w:r w:rsidR="00D3664A">
          <w:t xml:space="preserve">Figure </w:t>
        </w:r>
        <w:r w:rsidR="00D3664A">
          <w:rPr>
            <w:noProof/>
          </w:rPr>
          <w:t>3</w:t>
        </w:r>
      </w:ins>
      <w:ins w:id="454" w:author="Leorey" w:date="2021-11-07T15:36:00Z">
        <w:r>
          <w:fldChar w:fldCharType="end"/>
        </w:r>
      </w:ins>
      <w:ins w:id="455" w:author="Leorey" w:date="2021-11-07T15:35:00Z">
        <w:r>
          <w:t xml:space="preserve">. </w:t>
        </w:r>
      </w:ins>
    </w:p>
    <w:p w14:paraId="622C053E" w14:textId="77777777" w:rsidR="00967815" w:rsidRDefault="00967815" w:rsidP="00967815">
      <w:pPr>
        <w:pStyle w:val="bodytext1"/>
        <w:keepNext/>
        <w:jc w:val="center"/>
        <w:rPr>
          <w:ins w:id="456" w:author="Leorey" w:date="2021-11-07T14:22:00Z"/>
        </w:rPr>
        <w:pPrChange w:id="457" w:author="Leorey" w:date="2021-11-07T14:22:00Z">
          <w:pPr>
            <w:pStyle w:val="bodytext1"/>
          </w:pPr>
        </w:pPrChange>
      </w:pPr>
      <w:ins w:id="458" w:author="Leorey" w:date="2021-11-07T14:19:00Z">
        <w:r w:rsidRPr="00967815">
          <w:rPr>
            <w:noProof/>
          </w:rPr>
          <w:drawing>
            <wp:inline distT="0" distB="0" distL="0" distR="0" wp14:anchorId="41EEE4B1" wp14:editId="5CF65522">
              <wp:extent cx="3243600" cy="2520000"/>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600" cy="2520000"/>
                      </a:xfrm>
                      <a:prstGeom prst="rect">
                        <a:avLst/>
                      </a:prstGeom>
                      <a:noFill/>
                      <a:ln w="12700">
                        <a:solidFill>
                          <a:schemeClr val="tx1"/>
                        </a:solidFill>
                      </a:ln>
                    </pic:spPr>
                  </pic:pic>
                </a:graphicData>
              </a:graphic>
            </wp:inline>
          </w:drawing>
        </w:r>
      </w:ins>
    </w:p>
    <w:p w14:paraId="0CA01386" w14:textId="1E7BB1C8" w:rsidR="00967815" w:rsidRDefault="00967815" w:rsidP="00967815">
      <w:pPr>
        <w:pStyle w:val="Caption"/>
        <w:rPr>
          <w:ins w:id="459" w:author="Leorey" w:date="2021-11-07T14:19:00Z"/>
        </w:rPr>
        <w:pPrChange w:id="460" w:author="Leorey" w:date="2021-11-07T14:22:00Z">
          <w:pPr>
            <w:pStyle w:val="bodytext1"/>
          </w:pPr>
        </w:pPrChange>
      </w:pPr>
      <w:bookmarkStart w:id="461" w:name="_Ref87191776"/>
      <w:ins w:id="462" w:author="Leorey" w:date="2021-11-07T14:22:00Z">
        <w:r>
          <w:t xml:space="preserve">Figure </w:t>
        </w:r>
        <w:r>
          <w:fldChar w:fldCharType="begin"/>
        </w:r>
        <w:r>
          <w:instrText xml:space="preserve"> SEQ Figure \* ARABIC </w:instrText>
        </w:r>
      </w:ins>
      <w:r>
        <w:fldChar w:fldCharType="separate"/>
      </w:r>
      <w:ins w:id="463" w:author="Leorey" w:date="2021-11-07T15:42:00Z">
        <w:r w:rsidR="00D3664A">
          <w:rPr>
            <w:noProof/>
          </w:rPr>
          <w:t>3</w:t>
        </w:r>
      </w:ins>
      <w:ins w:id="464" w:author="Leorey" w:date="2021-11-07T14:22:00Z">
        <w:r>
          <w:fldChar w:fldCharType="end"/>
        </w:r>
        <w:bookmarkEnd w:id="461"/>
        <w:r>
          <w:t xml:space="preserve">. Fire event </w:t>
        </w:r>
        <w:r w:rsidRPr="00967815">
          <w:rPr>
            <w:b/>
            <w:bCs w:val="0"/>
            <w:rPrChange w:id="465" w:author="Leorey" w:date="2021-11-07T14:22:00Z">
              <w:rPr/>
            </w:rPrChange>
          </w:rPr>
          <w:t>DSSrun2_grid</w:t>
        </w:r>
      </w:ins>
    </w:p>
    <w:p w14:paraId="3C12A2DD" w14:textId="77777777" w:rsidR="00B41D0B" w:rsidRDefault="00B41D0B" w:rsidP="00B409A0">
      <w:pPr>
        <w:pStyle w:val="bodytext1"/>
        <w:rPr>
          <w:ins w:id="466" w:author="Leorey" w:date="2021-11-07T16:08:00Z"/>
        </w:rPr>
      </w:pPr>
    </w:p>
    <w:p w14:paraId="108DB2E5" w14:textId="1D972449" w:rsidR="00967815" w:rsidRDefault="00B41D0B" w:rsidP="00B409A0">
      <w:pPr>
        <w:pStyle w:val="bodytext1"/>
        <w:rPr>
          <w:ins w:id="467" w:author="Leorey" w:date="2021-11-07T13:38:00Z"/>
        </w:rPr>
      </w:pPr>
      <w:ins w:id="468" w:author="Leorey" w:date="2021-11-07T16:04:00Z">
        <w:r>
          <w:lastRenderedPageBreak/>
          <w:t xml:space="preserve">WebDSS will be used to </w:t>
        </w:r>
      </w:ins>
      <w:ins w:id="469" w:author="Leorey" w:date="2021-11-07T16:05:00Z">
        <w:r>
          <w:t xml:space="preserve">run a simulation of the evacuation </w:t>
        </w:r>
      </w:ins>
      <w:ins w:id="470" w:author="Leorey" w:date="2021-11-07T16:06:00Z">
        <w:r>
          <w:t xml:space="preserve">of </w:t>
        </w:r>
      </w:ins>
      <w:ins w:id="471" w:author="Leorey" w:date="2021-11-07T16:05:00Z">
        <w:r>
          <w:t xml:space="preserve">the </w:t>
        </w:r>
      </w:ins>
      <w:ins w:id="472" w:author="Leorey" w:date="2021-11-07T16:06:00Z">
        <w:r>
          <w:t xml:space="preserve">selected </w:t>
        </w:r>
      </w:ins>
      <w:ins w:id="473" w:author="Leorey" w:date="2021-11-07T16:05:00Z">
        <w:r>
          <w:t>population in the SurfCoast Shire region using the road network in the SurfCoast Shire</w:t>
        </w:r>
      </w:ins>
      <w:ins w:id="474" w:author="Leorey" w:date="2021-11-07T16:07:00Z">
        <w:r>
          <w:t xml:space="preserve"> and a chosen ignition time for the fire event.</w:t>
        </w:r>
      </w:ins>
      <w:ins w:id="475" w:author="Leorey" w:date="2021-11-07T16:08:00Z">
        <w:r>
          <w:t xml:space="preserve"> The first simulation will use the fire event </w:t>
        </w:r>
        <w:r w:rsidRPr="002E0C24">
          <w:rPr>
            <w:b/>
            <w:bCs/>
          </w:rPr>
          <w:t>Aireysinlet_evac_test</w:t>
        </w:r>
        <w:r>
          <w:rPr>
            <w:b/>
            <w:bCs/>
          </w:rPr>
          <w:t>.</w:t>
        </w:r>
        <w:r>
          <w:t xml:space="preserve"> </w:t>
        </w:r>
      </w:ins>
    </w:p>
    <w:p w14:paraId="68FE41AB" w14:textId="4427BF52" w:rsidR="00876341" w:rsidRPr="004B0B13" w:rsidDel="00967815" w:rsidRDefault="00876341" w:rsidP="00B409A0">
      <w:pPr>
        <w:pStyle w:val="bodytext1"/>
        <w:rPr>
          <w:del w:id="476" w:author="Leorey" w:date="2021-11-07T14:17:00Z"/>
        </w:rPr>
      </w:pPr>
      <w:bookmarkStart w:id="477" w:name="_Toc87188971"/>
      <w:bookmarkStart w:id="478" w:name="_Toc87192160"/>
      <w:bookmarkStart w:id="479" w:name="_Toc87192201"/>
      <w:bookmarkEnd w:id="477"/>
      <w:bookmarkEnd w:id="478"/>
      <w:bookmarkEnd w:id="479"/>
    </w:p>
    <w:p w14:paraId="7BC60672" w14:textId="112E422C" w:rsidR="00B409A0" w:rsidRDefault="00B409A0" w:rsidP="00B409A0">
      <w:pPr>
        <w:pStyle w:val="Heading2"/>
      </w:pPr>
      <w:bookmarkStart w:id="480" w:name="_Toc87192202"/>
      <w:r>
        <w:t xml:space="preserve">Running the </w:t>
      </w:r>
      <w:r w:rsidR="00EB0B82">
        <w:t>Web</w:t>
      </w:r>
      <w:r>
        <w:t>DSS</w:t>
      </w:r>
      <w:r w:rsidR="004879E5">
        <w:t xml:space="preserve"> application</w:t>
      </w:r>
      <w:bookmarkEnd w:id="480"/>
    </w:p>
    <w:p w14:paraId="76F243D7" w14:textId="5F3F48BE" w:rsidR="00B409A0" w:rsidRDefault="00B409A0" w:rsidP="00B409A0">
      <w:pPr>
        <w:pStyle w:val="bodytext1"/>
      </w:pPr>
      <w:r>
        <w:t xml:space="preserve">To run </w:t>
      </w:r>
      <w:r w:rsidR="00C1329F">
        <w:t>WebDSS</w:t>
      </w:r>
      <w:r>
        <w:t>:</w:t>
      </w:r>
    </w:p>
    <w:p w14:paraId="6ACF8B59" w14:textId="604CBF12" w:rsidR="00AE5C90" w:rsidRPr="00DE44DA" w:rsidDel="007F13C8" w:rsidRDefault="00B409A0" w:rsidP="00C818FE">
      <w:pPr>
        <w:pStyle w:val="bodytext1"/>
        <w:numPr>
          <w:ilvl w:val="0"/>
          <w:numId w:val="22"/>
        </w:numPr>
        <w:rPr>
          <w:del w:id="481" w:author="Leorey" w:date="2021-11-07T12:39:00Z"/>
          <w:b/>
          <w:bCs/>
          <w:rPrChange w:id="482" w:author="Leorey" w:date="2021-11-07T15:06:00Z">
            <w:rPr>
              <w:del w:id="483" w:author="Leorey" w:date="2021-11-07T12:39:00Z"/>
            </w:rPr>
          </w:rPrChange>
        </w:rPr>
      </w:pPr>
      <w:r>
        <w:t>Make sure all the preliminar</w:t>
      </w:r>
      <w:r w:rsidR="00967003">
        <w:t>y requirements</w:t>
      </w:r>
      <w:r>
        <w:t xml:space="preserve"> for running the DSS</w:t>
      </w:r>
      <w:r w:rsidR="003E03F9" w:rsidRPr="003E03F9">
        <w:t xml:space="preserve"> </w:t>
      </w:r>
      <w:r w:rsidR="003E03F9">
        <w:t>have been completed</w:t>
      </w:r>
      <w:r>
        <w:t>.</w:t>
      </w:r>
      <w:r w:rsidR="00BA51DD">
        <w:t xml:space="preserve"> Please refer to</w:t>
      </w:r>
      <w:r w:rsidR="00220DFD">
        <w:t xml:space="preserve"> </w:t>
      </w:r>
      <w:del w:id="484" w:author="Leorey" w:date="2021-11-07T13:45:00Z">
        <w:r w:rsidR="00420746" w:rsidRPr="00DE44DA" w:rsidDel="00876341">
          <w:rPr>
            <w:b/>
            <w:bCs/>
            <w:rPrChange w:id="485" w:author="Leorey" w:date="2021-11-07T15:06:00Z">
              <w:rPr>
                <w:b/>
                <w:bCs/>
              </w:rPr>
            </w:rPrChange>
          </w:rPr>
          <w:fldChar w:fldCharType="begin"/>
        </w:r>
        <w:r w:rsidR="00420746" w:rsidRPr="00DE44DA" w:rsidDel="00876341">
          <w:rPr>
            <w:b/>
            <w:bCs/>
            <w:rPrChange w:id="486" w:author="Leorey" w:date="2021-11-07T15:06:00Z">
              <w:rPr>
                <w:b/>
                <w:bCs/>
              </w:rPr>
            </w:rPrChange>
          </w:rPr>
          <w:delInstrText xml:space="preserve"> REF _Ref45277907 \r \h  \* MERGEFORMAT </w:delInstrText>
        </w:r>
        <w:r w:rsidR="00420746" w:rsidRPr="00A94AF8" w:rsidDel="00876341">
          <w:rPr>
            <w:b/>
            <w:bCs/>
          </w:rPr>
        </w:r>
        <w:r w:rsidR="00420746" w:rsidRPr="00DE44DA" w:rsidDel="00876341">
          <w:rPr>
            <w:b/>
            <w:bCs/>
            <w:rPrChange w:id="487" w:author="Leorey" w:date="2021-11-07T15:06:00Z">
              <w:rPr>
                <w:b/>
                <w:bCs/>
              </w:rPr>
            </w:rPrChange>
          </w:rPr>
          <w:fldChar w:fldCharType="separate"/>
        </w:r>
        <w:r w:rsidR="007F13C8" w:rsidRPr="00DE44DA" w:rsidDel="00876341">
          <w:rPr>
            <w:b/>
            <w:bCs/>
            <w:rPrChange w:id="488" w:author="Leorey" w:date="2021-11-07T15:06:00Z">
              <w:rPr>
                <w:b/>
                <w:bCs/>
              </w:rPr>
            </w:rPrChange>
          </w:rPr>
          <w:delText></w:delText>
        </w:r>
        <w:r w:rsidR="00420746" w:rsidRPr="00DE44DA" w:rsidDel="00876341">
          <w:rPr>
            <w:b/>
            <w:bCs/>
            <w:rPrChange w:id="489" w:author="Leorey" w:date="2021-11-07T15:06:00Z">
              <w:rPr>
                <w:b/>
                <w:bCs/>
              </w:rPr>
            </w:rPrChange>
          </w:rPr>
          <w:fldChar w:fldCharType="end"/>
        </w:r>
      </w:del>
      <w:del w:id="490" w:author="Leorey" w:date="2021-11-07T15:42:00Z">
        <w:r w:rsidR="00420746" w:rsidRPr="00DE44DA" w:rsidDel="00D3664A">
          <w:rPr>
            <w:b/>
            <w:bCs/>
            <w:rPrChange w:id="491" w:author="Leorey" w:date="2021-11-07T15:06:00Z">
              <w:rPr>
                <w:b/>
                <w:bCs/>
              </w:rPr>
            </w:rPrChange>
          </w:rPr>
          <w:delText xml:space="preserve"> </w:delText>
        </w:r>
        <w:r w:rsidR="00420746" w:rsidRPr="00DE44DA" w:rsidDel="00D3664A">
          <w:rPr>
            <w:b/>
            <w:bCs/>
            <w:rPrChange w:id="492" w:author="Leorey" w:date="2021-11-07T15:06:00Z">
              <w:rPr>
                <w:b/>
                <w:bCs/>
              </w:rPr>
            </w:rPrChange>
          </w:rPr>
          <w:fldChar w:fldCharType="begin"/>
        </w:r>
        <w:r w:rsidR="00420746" w:rsidRPr="00DE44DA" w:rsidDel="00D3664A">
          <w:rPr>
            <w:b/>
            <w:bCs/>
            <w:rPrChange w:id="493" w:author="Leorey" w:date="2021-11-07T15:06:00Z">
              <w:rPr>
                <w:b/>
                <w:bCs/>
              </w:rPr>
            </w:rPrChange>
          </w:rPr>
          <w:delInstrText xml:space="preserve"> REF _Ref45277907 \h  \* MERGEFORMAT </w:delInstrText>
        </w:r>
        <w:r w:rsidR="00420746" w:rsidRPr="00876341" w:rsidDel="00D3664A">
          <w:rPr>
            <w:b/>
            <w:bCs/>
            <w:rPrChange w:id="494" w:author="Leorey" w:date="2021-11-07T13:45:00Z">
              <w:rPr>
                <w:b/>
                <w:bCs/>
              </w:rPr>
            </w:rPrChange>
          </w:rPr>
        </w:r>
        <w:r w:rsidR="00420746" w:rsidRPr="00DE44DA" w:rsidDel="00D3664A">
          <w:rPr>
            <w:b/>
            <w:bCs/>
            <w:rPrChange w:id="495" w:author="Leorey" w:date="2021-11-07T15:06:00Z">
              <w:rPr>
                <w:b/>
                <w:bCs/>
              </w:rPr>
            </w:rPrChange>
          </w:rPr>
          <w:fldChar w:fldCharType="separate"/>
        </w:r>
      </w:del>
      <w:del w:id="496" w:author="Leorey" w:date="2021-11-07T12:39:00Z">
        <w:r w:rsidR="00AE5C90" w:rsidRPr="00DE44DA" w:rsidDel="007F13C8">
          <w:rPr>
            <w:b/>
            <w:bCs/>
            <w:rPrChange w:id="497" w:author="Leorey" w:date="2021-11-07T15:06:00Z">
              <w:rPr>
                <w:b/>
                <w:bCs/>
              </w:rPr>
            </w:rPrChange>
          </w:rPr>
          <w:delText>5</w:delText>
        </w:r>
        <w:r w:rsidR="00AE5C90" w:rsidRPr="00DE44DA" w:rsidDel="007F13C8">
          <w:rPr>
            <w:b/>
            <w:bCs/>
            <w:rPrChange w:id="498" w:author="Leorey" w:date="2021-11-07T15:06:00Z">
              <w:rPr>
                <w:b/>
              </w:rPr>
            </w:rPrChange>
          </w:rPr>
          <w:delText xml:space="preserve"> Appendix A: Sample Job File</w:delText>
        </w:r>
        <w:r w:rsidR="00AE5C90" w:rsidRPr="00DE44DA" w:rsidDel="007F13C8">
          <w:rPr>
            <w:b/>
            <w:bCs/>
            <w:rPrChange w:id="499" w:author="Leorey" w:date="2021-11-07T15:06:00Z">
              <w:rPr/>
            </w:rPrChange>
          </w:rPr>
          <w:delText xml:space="preserve"> describes the contents of a WebDSS simulation job file.</w:delText>
        </w:r>
      </w:del>
    </w:p>
    <w:p w14:paraId="3721B431" w14:textId="77777777" w:rsidR="00AE5C90" w:rsidRPr="00876341" w:rsidDel="007F13C8" w:rsidRDefault="00AE5C90" w:rsidP="00D3664A">
      <w:pPr>
        <w:pStyle w:val="bodytext1"/>
        <w:numPr>
          <w:ilvl w:val="0"/>
          <w:numId w:val="22"/>
        </w:numPr>
        <w:rPr>
          <w:del w:id="500" w:author="Leorey" w:date="2021-11-07T12:39:00Z"/>
          <w:b/>
          <w:bCs/>
          <w:rPrChange w:id="501" w:author="Leorey" w:date="2021-11-07T13:45:00Z">
            <w:rPr>
              <w:del w:id="502" w:author="Leorey" w:date="2021-11-07T12:39:00Z"/>
            </w:rPr>
          </w:rPrChange>
        </w:rPr>
        <w:pPrChange w:id="503" w:author="Leorey" w:date="2021-11-07T15:42:00Z">
          <w:pPr>
            <w:pStyle w:val="bodytext1"/>
            <w:numPr>
              <w:numId w:val="25"/>
            </w:numPr>
            <w:ind w:left="720" w:hanging="360"/>
          </w:pPr>
        </w:pPrChange>
      </w:pPr>
      <w:del w:id="504" w:author="Leorey" w:date="2021-11-07T12:39:00Z">
        <w:r w:rsidRPr="00876341" w:rsidDel="007F13C8">
          <w:rPr>
            <w:b/>
            <w:bCs/>
            <w:rPrChange w:id="505" w:author="Leorey" w:date="2021-11-07T13:45:00Z">
              <w:rPr>
                <w:b/>
                <w:bCs/>
              </w:rPr>
            </w:rPrChange>
          </w:rPr>
          <w:delText>6 Appendix B: Viewer Controls</w:delText>
        </w:r>
        <w:r w:rsidRPr="00876341" w:rsidDel="007F13C8">
          <w:rPr>
            <w:b/>
            <w:bCs/>
            <w:rPrChange w:id="506" w:author="Leorey" w:date="2021-11-07T13:45:00Z">
              <w:rPr/>
            </w:rPrChange>
          </w:rPr>
          <w:delText xml:space="preserve"> describes the functions of the controls displayed in the WebDSS main window.</w:delText>
        </w:r>
      </w:del>
    </w:p>
    <w:p w14:paraId="230A9425" w14:textId="77777777" w:rsidR="00AE5C90" w:rsidRPr="00876341" w:rsidDel="007F13C8" w:rsidRDefault="00AE5C90" w:rsidP="00D3664A">
      <w:pPr>
        <w:pStyle w:val="bodytext1"/>
        <w:numPr>
          <w:ilvl w:val="0"/>
          <w:numId w:val="22"/>
        </w:numPr>
        <w:rPr>
          <w:del w:id="507" w:author="Leorey" w:date="2021-11-07T12:39:00Z"/>
          <w:b/>
          <w:bCs/>
          <w:rPrChange w:id="508" w:author="Leorey" w:date="2021-11-07T13:45:00Z">
            <w:rPr>
              <w:del w:id="509" w:author="Leorey" w:date="2021-11-07T12:39:00Z"/>
            </w:rPr>
          </w:rPrChange>
        </w:rPr>
        <w:pPrChange w:id="510" w:author="Leorey" w:date="2021-11-07T15:42:00Z">
          <w:pPr>
            <w:pStyle w:val="bodytext1"/>
            <w:numPr>
              <w:numId w:val="25"/>
            </w:numPr>
            <w:ind w:left="720" w:hanging="360"/>
          </w:pPr>
        </w:pPrChange>
      </w:pPr>
      <w:del w:id="511" w:author="Leorey" w:date="2021-11-07T12:39:00Z">
        <w:r w:rsidRPr="00876341" w:rsidDel="007F13C8">
          <w:rPr>
            <w:b/>
            <w:bCs/>
            <w:rPrChange w:id="512" w:author="Leorey" w:date="2021-11-07T13:45:00Z">
              <w:rPr>
                <w:b/>
              </w:rPr>
            </w:rPrChange>
          </w:rPr>
          <w:delText>7 Appendix C: Menus and Dialogs</w:delText>
        </w:r>
        <w:r w:rsidRPr="00876341" w:rsidDel="007F13C8">
          <w:rPr>
            <w:b/>
            <w:bCs/>
            <w:rPrChange w:id="513" w:author="Leorey" w:date="2021-11-07T13:45:00Z">
              <w:rPr/>
            </w:rPrChange>
          </w:rPr>
          <w:delText xml:space="preserve"> describes the contents of the menus and dialogs presented by WebDSS.</w:delText>
        </w:r>
      </w:del>
    </w:p>
    <w:p w14:paraId="67E208D6" w14:textId="77777777" w:rsidR="00AE5C90" w:rsidRPr="00876341" w:rsidDel="007F13C8" w:rsidRDefault="00AE5C90" w:rsidP="00D3664A">
      <w:pPr>
        <w:pStyle w:val="bodytext1"/>
        <w:numPr>
          <w:ilvl w:val="0"/>
          <w:numId w:val="22"/>
        </w:numPr>
        <w:rPr>
          <w:del w:id="514" w:author="Leorey" w:date="2021-11-07T12:39:00Z"/>
          <w:b/>
          <w:bCs/>
          <w:rPrChange w:id="515" w:author="Leorey" w:date="2021-11-07T13:45:00Z">
            <w:rPr>
              <w:del w:id="516" w:author="Leorey" w:date="2021-11-07T12:39:00Z"/>
            </w:rPr>
          </w:rPrChange>
        </w:rPr>
        <w:pPrChange w:id="517" w:author="Leorey" w:date="2021-11-07T15:42:00Z">
          <w:pPr>
            <w:pStyle w:val="bodytext1"/>
            <w:numPr>
              <w:numId w:val="25"/>
            </w:numPr>
            <w:ind w:left="720" w:hanging="360"/>
          </w:pPr>
        </w:pPrChange>
      </w:pPr>
      <w:del w:id="518" w:author="Leorey" w:date="2021-11-07T12:39:00Z">
        <w:r w:rsidRPr="00876341" w:rsidDel="007F13C8">
          <w:rPr>
            <w:b/>
            <w:bCs/>
            <w:rPrChange w:id="519" w:author="Leorey" w:date="2021-11-07T13:45:00Z">
              <w:rPr>
                <w:b/>
              </w:rPr>
            </w:rPrChange>
          </w:rPr>
          <w:delText>8 Appendix D: Scenario Settings</w:delText>
        </w:r>
        <w:r w:rsidRPr="00876341" w:rsidDel="007F13C8">
          <w:rPr>
            <w:b/>
            <w:bCs/>
            <w:rPrChange w:id="520" w:author="Leorey" w:date="2021-11-07T13:45:00Z">
              <w:rPr/>
            </w:rPrChange>
          </w:rPr>
          <w:delText xml:space="preserve"> describes the contents of the </w:delText>
        </w:r>
        <w:r w:rsidRPr="00876341" w:rsidDel="007F13C8">
          <w:rPr>
            <w:b/>
            <w:bCs/>
            <w:rPrChange w:id="521" w:author="Leorey" w:date="2021-11-07T13:45:00Z">
              <w:rPr>
                <w:b/>
                <w:bCs/>
              </w:rPr>
            </w:rPrChange>
          </w:rPr>
          <w:delText>Scenario Settings</w:delText>
        </w:r>
        <w:r w:rsidRPr="00876341" w:rsidDel="007F13C8">
          <w:rPr>
            <w:b/>
            <w:bCs/>
            <w:rPrChange w:id="522" w:author="Leorey" w:date="2021-11-07T13:45:00Z">
              <w:rPr/>
            </w:rPrChange>
          </w:rPr>
          <w:delText xml:space="preserve"> panel.</w:delText>
        </w:r>
      </w:del>
    </w:p>
    <w:p w14:paraId="6579D8D3" w14:textId="77777777" w:rsidR="00AE5C90" w:rsidRPr="00876341" w:rsidDel="007F13C8" w:rsidRDefault="00AE5C90" w:rsidP="00D3664A">
      <w:pPr>
        <w:pStyle w:val="bodytext1"/>
        <w:numPr>
          <w:ilvl w:val="0"/>
          <w:numId w:val="22"/>
        </w:numPr>
        <w:rPr>
          <w:del w:id="523" w:author="Leorey" w:date="2021-11-07T12:39:00Z"/>
          <w:b/>
          <w:bCs/>
          <w:rPrChange w:id="524" w:author="Leorey" w:date="2021-11-07T13:45:00Z">
            <w:rPr>
              <w:del w:id="525" w:author="Leorey" w:date="2021-11-07T12:39:00Z"/>
            </w:rPr>
          </w:rPrChange>
        </w:rPr>
        <w:pPrChange w:id="526" w:author="Leorey" w:date="2021-11-07T15:42:00Z">
          <w:pPr>
            <w:pStyle w:val="bodytext1"/>
            <w:numPr>
              <w:numId w:val="25"/>
            </w:numPr>
            <w:ind w:left="720" w:hanging="360"/>
          </w:pPr>
        </w:pPrChange>
      </w:pPr>
      <w:del w:id="527" w:author="Leorey" w:date="2021-11-07T12:39:00Z">
        <w:r w:rsidRPr="00876341" w:rsidDel="007F13C8">
          <w:rPr>
            <w:b/>
            <w:bCs/>
            <w:rPrChange w:id="528" w:author="Leorey" w:date="2021-11-07T13:45:00Z">
              <w:rPr>
                <w:b/>
              </w:rPr>
            </w:rPrChange>
          </w:rPr>
          <w:delText>9 Appendix E: Map and Layer Settings</w:delText>
        </w:r>
        <w:r w:rsidRPr="00876341" w:rsidDel="007F13C8">
          <w:rPr>
            <w:b/>
            <w:bCs/>
            <w:rPrChange w:id="529" w:author="Leorey" w:date="2021-11-07T13:45:00Z">
              <w:rPr/>
            </w:rPrChange>
          </w:rPr>
          <w:delText xml:space="preserve"> describes the contents of the </w:delText>
        </w:r>
        <w:r w:rsidRPr="00876341" w:rsidDel="007F13C8">
          <w:rPr>
            <w:b/>
            <w:bCs/>
            <w:rPrChange w:id="530" w:author="Leorey" w:date="2021-11-07T13:45:00Z">
              <w:rPr>
                <w:b/>
                <w:bCs/>
              </w:rPr>
            </w:rPrChange>
          </w:rPr>
          <w:delText>Map &amp; Layer Settings</w:delText>
        </w:r>
        <w:r w:rsidRPr="00876341" w:rsidDel="007F13C8">
          <w:rPr>
            <w:b/>
            <w:bCs/>
            <w:rPrChange w:id="531" w:author="Leorey" w:date="2021-11-07T13:45:00Z">
              <w:rPr/>
            </w:rPrChange>
          </w:rPr>
          <w:delText xml:space="preserve"> panel. </w:delText>
        </w:r>
      </w:del>
    </w:p>
    <w:p w14:paraId="0E8003C0" w14:textId="77777777" w:rsidR="00AE5C90" w:rsidRPr="00876341" w:rsidDel="007F13C8" w:rsidRDefault="00AE5C90" w:rsidP="00D3664A">
      <w:pPr>
        <w:pStyle w:val="bodytext1"/>
        <w:numPr>
          <w:ilvl w:val="0"/>
          <w:numId w:val="22"/>
        </w:numPr>
        <w:rPr>
          <w:del w:id="532" w:author="Leorey" w:date="2021-11-07T12:39:00Z"/>
          <w:b/>
          <w:bCs/>
          <w:rPrChange w:id="533" w:author="Leorey" w:date="2021-11-07T13:45:00Z">
            <w:rPr>
              <w:del w:id="534" w:author="Leorey" w:date="2021-11-07T12:39:00Z"/>
            </w:rPr>
          </w:rPrChange>
        </w:rPr>
        <w:pPrChange w:id="535" w:author="Leorey" w:date="2021-11-07T15:42:00Z">
          <w:pPr>
            <w:pStyle w:val="bodytext1"/>
            <w:numPr>
              <w:numId w:val="25"/>
            </w:numPr>
            <w:ind w:left="720" w:hanging="360"/>
          </w:pPr>
        </w:pPrChange>
      </w:pPr>
      <w:del w:id="536" w:author="Leorey" w:date="2021-11-07T12:39:00Z">
        <w:r w:rsidRPr="00876341" w:rsidDel="007F13C8">
          <w:rPr>
            <w:b/>
            <w:bCs/>
            <w:rPrChange w:id="537" w:author="Leorey" w:date="2021-11-07T13:45:00Z">
              <w:rPr>
                <w:b/>
              </w:rPr>
            </w:rPrChange>
          </w:rPr>
          <w:delText>10 Appendix G: Outputs Panel</w:delText>
        </w:r>
        <w:r w:rsidRPr="00876341" w:rsidDel="007F13C8">
          <w:rPr>
            <w:b/>
            <w:bCs/>
            <w:rPrChange w:id="538" w:author="Leorey" w:date="2021-11-07T13:45:00Z">
              <w:rPr/>
            </w:rPrChange>
          </w:rPr>
          <w:delText xml:space="preserve"> describes the contents of the </w:delText>
        </w:r>
        <w:r w:rsidRPr="00876341" w:rsidDel="007F13C8">
          <w:rPr>
            <w:b/>
            <w:bCs/>
            <w:rPrChange w:id="539" w:author="Leorey" w:date="2021-11-07T13:45:00Z">
              <w:rPr>
                <w:b/>
                <w:bCs/>
              </w:rPr>
            </w:rPrChange>
          </w:rPr>
          <w:delText>Outputs</w:delText>
        </w:r>
        <w:r w:rsidRPr="00876341" w:rsidDel="007F13C8">
          <w:rPr>
            <w:b/>
            <w:bCs/>
            <w:rPrChange w:id="540" w:author="Leorey" w:date="2021-11-07T13:45:00Z">
              <w:rPr/>
            </w:rPrChange>
          </w:rPr>
          <w:delText xml:space="preserve"> panel.</w:delText>
        </w:r>
      </w:del>
    </w:p>
    <w:p w14:paraId="601CA235" w14:textId="77777777" w:rsidR="00AE5C90" w:rsidRPr="00876341" w:rsidDel="007F13C8" w:rsidRDefault="00AE5C90" w:rsidP="00D3664A">
      <w:pPr>
        <w:pStyle w:val="bodytext1"/>
        <w:numPr>
          <w:ilvl w:val="0"/>
          <w:numId w:val="22"/>
        </w:numPr>
        <w:rPr>
          <w:del w:id="541" w:author="Leorey" w:date="2021-11-07T12:39:00Z"/>
          <w:b/>
          <w:bCs/>
          <w:rPrChange w:id="542" w:author="Leorey" w:date="2021-11-07T13:45:00Z">
            <w:rPr>
              <w:del w:id="543" w:author="Leorey" w:date="2021-11-07T12:39:00Z"/>
            </w:rPr>
          </w:rPrChange>
        </w:rPr>
        <w:pPrChange w:id="544" w:author="Leorey" w:date="2021-11-07T15:42:00Z">
          <w:pPr>
            <w:pStyle w:val="bodytext1"/>
            <w:numPr>
              <w:numId w:val="25"/>
            </w:numPr>
            <w:ind w:left="720" w:hanging="360"/>
          </w:pPr>
        </w:pPrChange>
      </w:pPr>
      <w:del w:id="545" w:author="Leorey" w:date="2021-11-07T12:39:00Z">
        <w:r w:rsidRPr="00876341" w:rsidDel="007F13C8">
          <w:rPr>
            <w:b/>
            <w:bCs/>
            <w:rPrChange w:id="546" w:author="Leorey" w:date="2021-11-07T13:45:00Z">
              <w:rPr>
                <w:b/>
              </w:rPr>
            </w:rPrChange>
          </w:rPr>
          <w:delText>11 Appendix F: Output Metrics</w:delText>
        </w:r>
        <w:r w:rsidRPr="00876341" w:rsidDel="007F13C8">
          <w:rPr>
            <w:b/>
            <w:bCs/>
            <w:rPrChange w:id="547" w:author="Leorey" w:date="2021-11-07T13:45:00Z">
              <w:rPr/>
            </w:rPrChange>
          </w:rPr>
          <w:delText xml:space="preserve"> describes the values collected for the metrics presented in </w:delText>
        </w:r>
        <w:r w:rsidRPr="00876341" w:rsidDel="007F13C8">
          <w:rPr>
            <w:b/>
            <w:bCs/>
            <w:rPrChange w:id="548" w:author="Leorey" w:date="2021-11-07T13:45:00Z">
              <w:rPr>
                <w:b/>
                <w:bCs/>
              </w:rPr>
            </w:rPrChange>
          </w:rPr>
          <w:delText>the</w:delText>
        </w:r>
        <w:r w:rsidRPr="00876341" w:rsidDel="007F13C8">
          <w:rPr>
            <w:b/>
            <w:bCs/>
            <w:rPrChange w:id="549" w:author="Leorey" w:date="2021-11-07T13:45:00Z">
              <w:rPr/>
            </w:rPrChange>
          </w:rPr>
          <w:delText xml:space="preserve"> Outputs panel.</w:delText>
        </w:r>
      </w:del>
    </w:p>
    <w:p w14:paraId="472175D5" w14:textId="63A133B3" w:rsidR="00B409A0" w:rsidRDefault="00AE5C90" w:rsidP="00C818FE">
      <w:pPr>
        <w:pStyle w:val="bodytext1"/>
        <w:numPr>
          <w:ilvl w:val="0"/>
          <w:numId w:val="22"/>
        </w:numPr>
      </w:pPr>
      <w:del w:id="550" w:author="Leorey" w:date="2021-11-07T12:39:00Z">
        <w:r w:rsidRPr="00876341" w:rsidDel="007F13C8">
          <w:rPr>
            <w:b/>
            <w:bCs/>
            <w:rPrChange w:id="551" w:author="Leorey" w:date="2021-11-07T13:45:00Z">
              <w:rPr/>
            </w:rPrChange>
          </w:rPr>
          <w:delText>Installation</w:delText>
        </w:r>
      </w:del>
      <w:del w:id="552" w:author="Leorey" w:date="2021-11-07T15:42:00Z">
        <w:r w:rsidR="00420746" w:rsidRPr="00876341" w:rsidDel="00D3664A">
          <w:rPr>
            <w:b/>
            <w:bCs/>
            <w:rPrChange w:id="553" w:author="Leorey" w:date="2021-11-07T13:45:00Z">
              <w:rPr>
                <w:b/>
                <w:bCs/>
              </w:rPr>
            </w:rPrChange>
          </w:rPr>
          <w:fldChar w:fldCharType="end"/>
        </w:r>
      </w:del>
      <w:ins w:id="554" w:author="Leorey" w:date="2021-11-07T15:42:00Z">
        <w:r w:rsidR="00D3664A">
          <w:rPr>
            <w:b/>
            <w:bCs/>
          </w:rPr>
          <w:t>2 Installation</w:t>
        </w:r>
      </w:ins>
      <w:r w:rsidR="005F4ED5" w:rsidRPr="00876341">
        <w:rPr>
          <w:b/>
          <w:bCs/>
          <w:rPrChange w:id="555" w:author="Leorey" w:date="2021-11-07T13:45:00Z">
            <w:rPr/>
          </w:rPrChange>
        </w:rPr>
        <w:t xml:space="preserve"> </w:t>
      </w:r>
      <w:r w:rsidR="00BA51DD">
        <w:t>for a discussion of the preliminary requirements</w:t>
      </w:r>
      <w:r w:rsidR="00220DFD">
        <w:t xml:space="preserve"> for </w:t>
      </w:r>
      <w:r w:rsidR="002608B2">
        <w:t>running</w:t>
      </w:r>
      <w:r w:rsidR="00220DFD">
        <w:t xml:space="preserve"> </w:t>
      </w:r>
      <w:r w:rsidR="00C1329F">
        <w:t>WebDSS</w:t>
      </w:r>
      <w:r w:rsidR="00220DFD">
        <w:t>.</w:t>
      </w:r>
    </w:p>
    <w:p w14:paraId="69B2476A" w14:textId="517097F1" w:rsidR="00B409A0" w:rsidRDefault="00C1329F" w:rsidP="00441358">
      <w:pPr>
        <w:pStyle w:val="bodytext1"/>
        <w:numPr>
          <w:ilvl w:val="0"/>
          <w:numId w:val="22"/>
        </w:numPr>
      </w:pPr>
      <w:r>
        <w:t xml:space="preserve">In your browser, enter the </w:t>
      </w:r>
      <w:r w:rsidRPr="009D3BBD">
        <w:t>URL</w:t>
      </w:r>
      <w:r w:rsidRPr="009D3BBD">
        <w:rPr>
          <w:b/>
          <w:bCs/>
        </w:rPr>
        <w:t xml:space="preserve"> dss.indraweb.io</w:t>
      </w:r>
      <w:r w:rsidR="00B409A0">
        <w:t>.</w:t>
      </w:r>
      <w:r>
        <w:t xml:space="preserve"> The login window for WebDSS will appear as shown in</w:t>
      </w:r>
      <w:r w:rsidR="00574E6F">
        <w:t xml:space="preserve"> </w:t>
      </w:r>
      <w:r w:rsidR="00574E6F">
        <w:fldChar w:fldCharType="begin"/>
      </w:r>
      <w:r w:rsidR="00574E6F">
        <w:instrText xml:space="preserve"> REF _Ref83634526 \h </w:instrText>
      </w:r>
      <w:r w:rsidR="00574E6F">
        <w:fldChar w:fldCharType="separate"/>
      </w:r>
      <w:ins w:id="556" w:author="Leorey" w:date="2021-11-07T15:42:00Z">
        <w:r w:rsidR="00D3664A">
          <w:t xml:space="preserve">Figure </w:t>
        </w:r>
        <w:r w:rsidR="00D3664A">
          <w:rPr>
            <w:noProof/>
          </w:rPr>
          <w:t>4</w:t>
        </w:r>
      </w:ins>
      <w:del w:id="557" w:author="Leorey" w:date="2021-11-07T14:49:00Z">
        <w:r w:rsidR="007F13C8" w:rsidDel="00612408">
          <w:delText xml:space="preserve">Figure </w:delText>
        </w:r>
        <w:r w:rsidR="007F13C8" w:rsidDel="00612408">
          <w:rPr>
            <w:noProof/>
          </w:rPr>
          <w:delText>2</w:delText>
        </w:r>
      </w:del>
      <w:r w:rsidR="00574E6F">
        <w:fldChar w:fldCharType="end"/>
      </w:r>
      <w:r>
        <w:t>.</w:t>
      </w:r>
    </w:p>
    <w:p w14:paraId="45BA08F9" w14:textId="26499144" w:rsidR="00C1329F" w:rsidRDefault="00C1329F" w:rsidP="00441358">
      <w:pPr>
        <w:pStyle w:val="bodytext1"/>
        <w:numPr>
          <w:ilvl w:val="0"/>
          <w:numId w:val="22"/>
        </w:numPr>
      </w:pPr>
      <w:r>
        <w:t xml:space="preserve">Enter your assigned username and password. Then click on the </w:t>
      </w:r>
      <w:r w:rsidRPr="00C1329F">
        <w:rPr>
          <w:b/>
          <w:bCs/>
        </w:rPr>
        <w:t>Login</w:t>
      </w:r>
      <w:r>
        <w:t xml:space="preserve"> button. The Welcome window for WebDSS will appear as shown in </w:t>
      </w:r>
      <w:r>
        <w:fldChar w:fldCharType="begin"/>
      </w:r>
      <w:r>
        <w:instrText xml:space="preserve"> REF _Ref83634618 \h </w:instrText>
      </w:r>
      <w:r>
        <w:fldChar w:fldCharType="separate"/>
      </w:r>
      <w:ins w:id="558" w:author="Leorey" w:date="2021-11-07T15:42:00Z">
        <w:r w:rsidR="00D3664A">
          <w:t xml:space="preserve">Figure </w:t>
        </w:r>
        <w:r w:rsidR="00D3664A">
          <w:rPr>
            <w:noProof/>
          </w:rPr>
          <w:t>5</w:t>
        </w:r>
      </w:ins>
      <w:del w:id="559" w:author="Leorey" w:date="2021-11-07T14:49:00Z">
        <w:r w:rsidR="007F13C8" w:rsidDel="00612408">
          <w:delText xml:space="preserve">Figure </w:delText>
        </w:r>
        <w:r w:rsidR="007F13C8" w:rsidDel="00612408">
          <w:rPr>
            <w:noProof/>
          </w:rPr>
          <w:delText>3</w:delText>
        </w:r>
      </w:del>
      <w:r>
        <w:fldChar w:fldCharType="end"/>
      </w:r>
      <w:r>
        <w:t xml:space="preserve">. </w:t>
      </w:r>
    </w:p>
    <w:p w14:paraId="101B1DCC" w14:textId="2BC8D030" w:rsidR="00C1329F" w:rsidRDefault="00C1329F" w:rsidP="00441358">
      <w:pPr>
        <w:pStyle w:val="bodytext1"/>
        <w:numPr>
          <w:ilvl w:val="0"/>
          <w:numId w:val="22"/>
        </w:numPr>
      </w:pPr>
      <w:r>
        <w:t xml:space="preserve">Read the disclaimer on the Welcome window. Then click on the </w:t>
      </w:r>
      <w:r w:rsidRPr="00C1329F">
        <w:rPr>
          <w:b/>
          <w:bCs/>
        </w:rPr>
        <w:t>Agree</w:t>
      </w:r>
      <w:r>
        <w:t xml:space="preserve"> button.</w:t>
      </w:r>
    </w:p>
    <w:p w14:paraId="0DDF74E0" w14:textId="77777777" w:rsidR="009D3BBD" w:rsidRDefault="009D3BBD" w:rsidP="00B409A0">
      <w:pPr>
        <w:pStyle w:val="bodytext1"/>
      </w:pPr>
    </w:p>
    <w:p w14:paraId="499C4204" w14:textId="77777777" w:rsidR="00C93DC1" w:rsidRDefault="00533CFC" w:rsidP="00C93DC1">
      <w:pPr>
        <w:pStyle w:val="bodytext1"/>
        <w:keepNext/>
        <w:jc w:val="center"/>
      </w:pPr>
      <w:r>
        <w:rPr>
          <w:noProof/>
        </w:rPr>
        <w:drawing>
          <wp:inline distT="0" distB="0" distL="0" distR="0" wp14:anchorId="2624FB12" wp14:editId="25145A35">
            <wp:extent cx="3801600" cy="2520000"/>
            <wp:effectExtent l="19050" t="19050" r="27940" b="13970"/>
            <wp:docPr id="9" name="Picture 9"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with medium confidence"/>
                    <pic:cNvPicPr/>
                  </pic:nvPicPr>
                  <pic:blipFill>
                    <a:blip r:embed="rId20"/>
                    <a:stretch>
                      <a:fillRect/>
                    </a:stretch>
                  </pic:blipFill>
                  <pic:spPr>
                    <a:xfrm>
                      <a:off x="0" y="0"/>
                      <a:ext cx="3801600" cy="2520000"/>
                    </a:xfrm>
                    <a:prstGeom prst="rect">
                      <a:avLst/>
                    </a:prstGeom>
                    <a:ln w="19050">
                      <a:solidFill>
                        <a:schemeClr val="tx1"/>
                      </a:solidFill>
                    </a:ln>
                  </pic:spPr>
                </pic:pic>
              </a:graphicData>
            </a:graphic>
          </wp:inline>
        </w:drawing>
      </w:r>
    </w:p>
    <w:p w14:paraId="42D6BD1C" w14:textId="782440DD" w:rsidR="009D3BBD" w:rsidRDefault="00C93DC1" w:rsidP="00F966D3">
      <w:pPr>
        <w:pStyle w:val="Caption"/>
      </w:pPr>
      <w:bookmarkStart w:id="560" w:name="_Ref83634526"/>
      <w:r>
        <w:t xml:space="preserve">Figure </w:t>
      </w:r>
      <w:r w:rsidR="0082198C">
        <w:fldChar w:fldCharType="begin"/>
      </w:r>
      <w:r w:rsidR="0082198C">
        <w:instrText xml:space="preserve"> SEQ Figure \* ARABIC </w:instrText>
      </w:r>
      <w:r w:rsidR="0082198C">
        <w:fldChar w:fldCharType="separate"/>
      </w:r>
      <w:ins w:id="561" w:author="Leorey" w:date="2021-11-07T15:42:00Z">
        <w:r w:rsidR="00D3664A">
          <w:rPr>
            <w:noProof/>
          </w:rPr>
          <w:t>4</w:t>
        </w:r>
      </w:ins>
      <w:del w:id="562" w:author="Leorey" w:date="2021-11-07T14:21:00Z">
        <w:r w:rsidR="007F13C8" w:rsidDel="00967815">
          <w:rPr>
            <w:noProof/>
          </w:rPr>
          <w:delText>2</w:delText>
        </w:r>
      </w:del>
      <w:r w:rsidR="0082198C">
        <w:rPr>
          <w:noProof/>
        </w:rPr>
        <w:fldChar w:fldCharType="end"/>
      </w:r>
      <w:bookmarkEnd w:id="560"/>
      <w:r>
        <w:t>. Login window for WebDSS</w:t>
      </w:r>
    </w:p>
    <w:p w14:paraId="32308031" w14:textId="0F3A6BBD" w:rsidR="008A3267" w:rsidRDefault="00B409A0" w:rsidP="00B409A0">
      <w:pPr>
        <w:pStyle w:val="bodytext1"/>
      </w:pPr>
      <w:r>
        <w:t>If the opening of</w:t>
      </w:r>
      <w:r w:rsidR="00854BFB">
        <w:t xml:space="preserve"> </w:t>
      </w:r>
      <w:r w:rsidR="00C1329F">
        <w:t>WebDSS</w:t>
      </w:r>
      <w:r w:rsidR="00ED6FBF">
        <w:t xml:space="preserve"> </w:t>
      </w:r>
      <w:r>
        <w:t xml:space="preserve">is successful, the </w:t>
      </w:r>
      <w:r w:rsidR="00305325">
        <w:t>main</w:t>
      </w:r>
      <w:r>
        <w:t xml:space="preserve"> window of</w:t>
      </w:r>
      <w:r w:rsidR="00854BFB">
        <w:t xml:space="preserve"> </w:t>
      </w:r>
      <w:r w:rsidR="00C1329F">
        <w:t>WebDSS</w:t>
      </w:r>
      <w:r w:rsidR="00ED6FBF">
        <w:t xml:space="preserve"> </w:t>
      </w:r>
      <w:r>
        <w:t xml:space="preserve">will be displayed as shown in </w:t>
      </w:r>
      <w:r>
        <w:fldChar w:fldCharType="begin"/>
      </w:r>
      <w:r>
        <w:instrText xml:space="preserve"> REF _Ref533058728 \h </w:instrText>
      </w:r>
      <w:r>
        <w:fldChar w:fldCharType="separate"/>
      </w:r>
      <w:ins w:id="563" w:author="Leorey" w:date="2021-11-07T15:42:00Z">
        <w:r w:rsidR="00D3664A">
          <w:t xml:space="preserve">Figure </w:t>
        </w:r>
        <w:r w:rsidR="00D3664A">
          <w:rPr>
            <w:noProof/>
          </w:rPr>
          <w:t>6</w:t>
        </w:r>
      </w:ins>
      <w:del w:id="564" w:author="Leorey" w:date="2021-11-07T14:49:00Z">
        <w:r w:rsidR="007F13C8" w:rsidDel="00612408">
          <w:delText xml:space="preserve">Figure </w:delText>
        </w:r>
        <w:r w:rsidR="007F13C8" w:rsidDel="00612408">
          <w:rPr>
            <w:noProof/>
          </w:rPr>
          <w:delText>4</w:delText>
        </w:r>
      </w:del>
      <w:r>
        <w:fldChar w:fldCharType="end"/>
      </w:r>
      <w:r>
        <w:t xml:space="preserve">. Note the location of the different </w:t>
      </w:r>
      <w:r w:rsidR="00897357">
        <w:t>viewer controls</w:t>
      </w:r>
      <w:r>
        <w:t>.</w:t>
      </w:r>
      <w:r w:rsidR="00305325">
        <w:t xml:space="preserve"> The main window will display the maps associated with the simulation modelling so it will also be referred to as the </w:t>
      </w:r>
      <w:r w:rsidR="00305325" w:rsidRPr="00305325">
        <w:rPr>
          <w:b/>
          <w:bCs/>
        </w:rPr>
        <w:t>Map Viewer</w:t>
      </w:r>
      <w:r w:rsidR="00305325">
        <w:t>.</w:t>
      </w:r>
    </w:p>
    <w:p w14:paraId="79DD30A6" w14:textId="77777777" w:rsidR="00C46570" w:rsidRDefault="00503088" w:rsidP="00C46570">
      <w:pPr>
        <w:pStyle w:val="bodytext1"/>
        <w:keepNext/>
        <w:jc w:val="center"/>
      </w:pPr>
      <w:r>
        <w:rPr>
          <w:noProof/>
        </w:rPr>
        <w:lastRenderedPageBreak/>
        <w:drawing>
          <wp:inline distT="0" distB="0" distL="0" distR="0" wp14:anchorId="60AC0171" wp14:editId="6FA1C2E3">
            <wp:extent cx="4104000" cy="2520000"/>
            <wp:effectExtent l="19050" t="19050" r="11430" b="139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1"/>
                    <a:stretch>
                      <a:fillRect/>
                    </a:stretch>
                  </pic:blipFill>
                  <pic:spPr>
                    <a:xfrm>
                      <a:off x="0" y="0"/>
                      <a:ext cx="4104000" cy="2520000"/>
                    </a:xfrm>
                    <a:prstGeom prst="rect">
                      <a:avLst/>
                    </a:prstGeom>
                    <a:ln w="19050">
                      <a:solidFill>
                        <a:schemeClr val="tx1"/>
                      </a:solidFill>
                    </a:ln>
                  </pic:spPr>
                </pic:pic>
              </a:graphicData>
            </a:graphic>
          </wp:inline>
        </w:drawing>
      </w:r>
    </w:p>
    <w:p w14:paraId="63E71DA2" w14:textId="5AFD0E60" w:rsidR="00503088" w:rsidRDefault="00C46570" w:rsidP="00F966D3">
      <w:pPr>
        <w:pStyle w:val="Caption"/>
      </w:pPr>
      <w:bookmarkStart w:id="565" w:name="_Ref83634618"/>
      <w:r>
        <w:t xml:space="preserve">Figure </w:t>
      </w:r>
      <w:r w:rsidR="0082198C">
        <w:fldChar w:fldCharType="begin"/>
      </w:r>
      <w:r w:rsidR="0082198C">
        <w:instrText xml:space="preserve"> SEQ Figure \* ARABIC </w:instrText>
      </w:r>
      <w:r w:rsidR="0082198C">
        <w:fldChar w:fldCharType="separate"/>
      </w:r>
      <w:ins w:id="566" w:author="Leorey" w:date="2021-11-07T15:42:00Z">
        <w:r w:rsidR="00D3664A">
          <w:rPr>
            <w:noProof/>
          </w:rPr>
          <w:t>5</w:t>
        </w:r>
      </w:ins>
      <w:del w:id="567" w:author="Leorey" w:date="2021-11-07T14:21:00Z">
        <w:r w:rsidR="007F13C8" w:rsidDel="00967815">
          <w:rPr>
            <w:noProof/>
          </w:rPr>
          <w:delText>3</w:delText>
        </w:r>
      </w:del>
      <w:r w:rsidR="0082198C">
        <w:rPr>
          <w:noProof/>
        </w:rPr>
        <w:fldChar w:fldCharType="end"/>
      </w:r>
      <w:bookmarkEnd w:id="565"/>
      <w:r>
        <w:t>. Welcome window for WebDSS</w:t>
      </w:r>
    </w:p>
    <w:p w14:paraId="09B2AF3F" w14:textId="33FF44DB" w:rsidR="00B409A0" w:rsidRDefault="00C1329F" w:rsidP="008A3267">
      <w:pPr>
        <w:keepNext/>
        <w:spacing w:before="240"/>
        <w:jc w:val="center"/>
      </w:pPr>
      <w:r>
        <w:rPr>
          <w:noProof/>
        </w:rPr>
        <w:drawing>
          <wp:inline distT="0" distB="0" distL="0" distR="0" wp14:anchorId="63014672" wp14:editId="4712D573">
            <wp:extent cx="4082400" cy="2520000"/>
            <wp:effectExtent l="19050" t="19050" r="13970" b="1397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2"/>
                    <a:stretch>
                      <a:fillRect/>
                    </a:stretch>
                  </pic:blipFill>
                  <pic:spPr>
                    <a:xfrm>
                      <a:off x="0" y="0"/>
                      <a:ext cx="4082400" cy="2520000"/>
                    </a:xfrm>
                    <a:prstGeom prst="rect">
                      <a:avLst/>
                    </a:prstGeom>
                    <a:ln w="19050">
                      <a:solidFill>
                        <a:schemeClr val="tx1"/>
                      </a:solidFill>
                    </a:ln>
                  </pic:spPr>
                </pic:pic>
              </a:graphicData>
            </a:graphic>
          </wp:inline>
        </w:drawing>
      </w:r>
    </w:p>
    <w:p w14:paraId="26F9B664" w14:textId="76EC506D" w:rsidR="00B409A0" w:rsidRDefault="00B409A0" w:rsidP="00F966D3">
      <w:pPr>
        <w:pStyle w:val="Caption"/>
      </w:pPr>
      <w:bookmarkStart w:id="568" w:name="_Ref533058728"/>
      <w:r>
        <w:t xml:space="preserve">Figure </w:t>
      </w:r>
      <w:r w:rsidR="00F36E86">
        <w:rPr>
          <w:noProof/>
        </w:rPr>
        <w:fldChar w:fldCharType="begin"/>
      </w:r>
      <w:r w:rsidR="00F36E86">
        <w:rPr>
          <w:noProof/>
        </w:rPr>
        <w:instrText xml:space="preserve"> SEQ Figure \* ARABIC </w:instrText>
      </w:r>
      <w:r w:rsidR="00F36E86">
        <w:rPr>
          <w:noProof/>
        </w:rPr>
        <w:fldChar w:fldCharType="separate"/>
      </w:r>
      <w:ins w:id="569" w:author="Leorey" w:date="2021-11-07T15:42:00Z">
        <w:r w:rsidR="00D3664A">
          <w:rPr>
            <w:noProof/>
          </w:rPr>
          <w:t>6</w:t>
        </w:r>
      </w:ins>
      <w:del w:id="570" w:author="Leorey" w:date="2021-11-07T14:21:00Z">
        <w:r w:rsidR="007F13C8" w:rsidDel="00967815">
          <w:rPr>
            <w:noProof/>
          </w:rPr>
          <w:delText>4</w:delText>
        </w:r>
      </w:del>
      <w:r w:rsidR="00F36E86">
        <w:rPr>
          <w:noProof/>
        </w:rPr>
        <w:fldChar w:fldCharType="end"/>
      </w:r>
      <w:bookmarkEnd w:id="568"/>
      <w:r>
        <w:t xml:space="preserve">. </w:t>
      </w:r>
      <w:r w:rsidR="00305325">
        <w:t>Main</w:t>
      </w:r>
      <w:r>
        <w:t xml:space="preserve"> window of </w:t>
      </w:r>
      <w:r w:rsidR="00C1329F">
        <w:t>Web</w:t>
      </w:r>
      <w:r w:rsidR="002B7A1C">
        <w:t>DSS</w:t>
      </w:r>
      <w:r w:rsidR="00854BFB">
        <w:t xml:space="preserve"> </w:t>
      </w:r>
      <w:r>
        <w:t xml:space="preserve">showing </w:t>
      </w:r>
      <w:r w:rsidR="00C1329F">
        <w:t>the viewer controls</w:t>
      </w:r>
      <w:r>
        <w:t>.</w:t>
      </w:r>
    </w:p>
    <w:p w14:paraId="031565C9" w14:textId="7FC6ADEC" w:rsidR="00D520CD" w:rsidRPr="00A13819" w:rsidRDefault="00A13819" w:rsidP="00D520CD">
      <w:r w:rsidRPr="00A13819">
        <w:t>P</w:t>
      </w:r>
      <w:r w:rsidR="00D520CD" w:rsidRPr="00A13819">
        <w:t xml:space="preserve">lease refer to </w:t>
      </w:r>
      <w:r w:rsidRPr="00A13819">
        <w:rPr>
          <w:b/>
          <w:bCs/>
        </w:rPr>
        <w:fldChar w:fldCharType="begin"/>
      </w:r>
      <w:r w:rsidRPr="00A13819">
        <w:rPr>
          <w:b/>
          <w:bCs/>
        </w:rPr>
        <w:instrText xml:space="preserve"> REF _Ref534721915 \r \h  \* MERGEFORMAT </w:instrText>
      </w:r>
      <w:r w:rsidRPr="00A13819">
        <w:rPr>
          <w:b/>
          <w:bCs/>
        </w:rPr>
      </w:r>
      <w:r w:rsidRPr="00A13819">
        <w:rPr>
          <w:b/>
          <w:bCs/>
        </w:rPr>
        <w:fldChar w:fldCharType="separate"/>
      </w:r>
      <w:r w:rsidR="00D3664A">
        <w:rPr>
          <w:b/>
          <w:bCs/>
        </w:rPr>
        <w:t>6</w:t>
      </w:r>
      <w:r w:rsidRPr="00A13819">
        <w:rPr>
          <w:b/>
          <w:bCs/>
        </w:rPr>
        <w:fldChar w:fldCharType="end"/>
      </w:r>
      <w:r w:rsidRPr="00A13819">
        <w:rPr>
          <w:b/>
          <w:bCs/>
        </w:rPr>
        <w:t xml:space="preserve"> </w:t>
      </w:r>
      <w:r w:rsidRPr="00A13819">
        <w:rPr>
          <w:b/>
          <w:bCs/>
        </w:rPr>
        <w:fldChar w:fldCharType="begin"/>
      </w:r>
      <w:r w:rsidRPr="00A13819">
        <w:rPr>
          <w:b/>
          <w:bCs/>
        </w:rPr>
        <w:instrText xml:space="preserve"> REF _Ref534721915 \h  \* MERGEFORMAT </w:instrText>
      </w:r>
      <w:r w:rsidRPr="00A13819">
        <w:rPr>
          <w:b/>
          <w:bCs/>
        </w:rPr>
      </w:r>
      <w:r w:rsidRPr="00A13819">
        <w:rPr>
          <w:b/>
          <w:bCs/>
        </w:rPr>
        <w:fldChar w:fldCharType="separate"/>
      </w:r>
      <w:ins w:id="571" w:author="Leorey" w:date="2021-11-07T15:42:00Z">
        <w:r w:rsidR="00D3664A" w:rsidRPr="00D3664A">
          <w:rPr>
            <w:b/>
            <w:bCs/>
            <w:rPrChange w:id="572" w:author="Leorey" w:date="2021-11-07T15:42:00Z">
              <w:rPr/>
            </w:rPrChange>
          </w:rPr>
          <w:t>Appendix B: Viewer Controls</w:t>
        </w:r>
      </w:ins>
      <w:del w:id="573" w:author="Leorey" w:date="2021-11-07T12:39:00Z">
        <w:r w:rsidR="00AE5C90" w:rsidRPr="00AE5C90" w:rsidDel="007F13C8">
          <w:rPr>
            <w:b/>
            <w:bCs/>
          </w:rPr>
          <w:delText>Appendix B: Viewer Controls</w:delText>
        </w:r>
      </w:del>
      <w:r w:rsidRPr="00A13819">
        <w:rPr>
          <w:b/>
          <w:bCs/>
        </w:rPr>
        <w:fldChar w:fldCharType="end"/>
      </w:r>
      <w:r w:rsidRPr="00A13819">
        <w:t xml:space="preserve"> </w:t>
      </w:r>
      <w:r w:rsidR="00D520CD" w:rsidRPr="00A13819">
        <w:t>for a description of the controls</w:t>
      </w:r>
      <w:r w:rsidR="00305325">
        <w:t xml:space="preserve"> in the Map Viewer</w:t>
      </w:r>
      <w:r w:rsidR="00D520CD" w:rsidRPr="00A13819">
        <w:t xml:space="preserve">. </w:t>
      </w:r>
    </w:p>
    <w:p w14:paraId="64E1CEE4" w14:textId="0EDDACD8" w:rsidR="00574E6F" w:rsidRDefault="00574E6F" w:rsidP="00574E6F">
      <w:pPr>
        <w:pStyle w:val="Heading2"/>
      </w:pPr>
      <w:bookmarkStart w:id="574" w:name="_Toc87192203"/>
      <w:r>
        <w:t xml:space="preserve">Creating a new </w:t>
      </w:r>
      <w:r w:rsidR="00A77A23">
        <w:t>job</w:t>
      </w:r>
      <w:bookmarkEnd w:id="574"/>
    </w:p>
    <w:p w14:paraId="0DD6753D" w14:textId="2A0390B7" w:rsidR="00A77A23" w:rsidRDefault="00574E6F" w:rsidP="00574E6F">
      <w:pPr>
        <w:pStyle w:val="bodytext1"/>
      </w:pPr>
      <w:r>
        <w:t xml:space="preserve">WebDSS allows users to create new </w:t>
      </w:r>
      <w:r w:rsidR="00A77A23">
        <w:t xml:space="preserve">jobs </w:t>
      </w:r>
      <w:r>
        <w:t>from sample input files</w:t>
      </w:r>
      <w:r w:rsidR="00A77A23">
        <w:t xml:space="preserve"> provided with the application.</w:t>
      </w:r>
    </w:p>
    <w:p w14:paraId="1566DEF0" w14:textId="662463D2" w:rsidR="00574E6F" w:rsidRDefault="00574E6F" w:rsidP="00574E6F">
      <w:pPr>
        <w:pStyle w:val="bodytext1"/>
        <w:keepNext/>
      </w:pPr>
      <w:r>
        <w:t xml:space="preserve">To </w:t>
      </w:r>
      <w:r w:rsidR="00A77A23">
        <w:t xml:space="preserve">create a new job called </w:t>
      </w:r>
      <w:r w:rsidR="00A77A23" w:rsidRPr="00A77A23">
        <w:rPr>
          <w:b/>
          <w:bCs/>
        </w:rPr>
        <w:t>myJob1</w:t>
      </w:r>
      <w:r>
        <w:t>:</w:t>
      </w:r>
    </w:p>
    <w:p w14:paraId="2202D7BF" w14:textId="5078F5B7" w:rsidR="00A77A23" w:rsidRDefault="00A77A23" w:rsidP="00441358">
      <w:pPr>
        <w:pStyle w:val="bodytext1"/>
        <w:numPr>
          <w:ilvl w:val="0"/>
          <w:numId w:val="20"/>
        </w:numPr>
      </w:pPr>
      <w:r>
        <w:t xml:space="preserve">Click on the </w:t>
      </w:r>
      <w:r>
        <w:rPr>
          <w:b/>
          <w:i/>
        </w:rPr>
        <w:t>Show Menu</w:t>
      </w:r>
      <w:r>
        <w:t xml:space="preserve"> button in the </w:t>
      </w:r>
      <w:r w:rsidR="00DE7185">
        <w:t>Map Viewer</w:t>
      </w:r>
      <w:r>
        <w:t xml:space="preserve">. This will open the Main menu as shown in </w:t>
      </w:r>
      <w:r w:rsidR="00597E3B">
        <w:fldChar w:fldCharType="begin"/>
      </w:r>
      <w:r w:rsidR="00597E3B">
        <w:instrText xml:space="preserve"> REF _Ref85622598 \h </w:instrText>
      </w:r>
      <w:r w:rsidR="00597E3B">
        <w:fldChar w:fldCharType="separate"/>
      </w:r>
      <w:ins w:id="575" w:author="Leorey" w:date="2021-11-07T15:42:00Z">
        <w:r w:rsidR="00D3664A">
          <w:t xml:space="preserve">Figure </w:t>
        </w:r>
        <w:r w:rsidR="00D3664A">
          <w:rPr>
            <w:noProof/>
          </w:rPr>
          <w:t>20</w:t>
        </w:r>
      </w:ins>
      <w:del w:id="576" w:author="Leorey" w:date="2021-11-07T12:39:00Z">
        <w:r w:rsidR="00AE5C90" w:rsidDel="007F13C8">
          <w:delText xml:space="preserve">Figure </w:delText>
        </w:r>
        <w:r w:rsidR="00AE5C90" w:rsidDel="007F13C8">
          <w:rPr>
            <w:noProof/>
          </w:rPr>
          <w:delText>16</w:delText>
        </w:r>
      </w:del>
      <w:r w:rsidR="00597E3B">
        <w:fldChar w:fldCharType="end"/>
      </w:r>
      <w:r>
        <w:t xml:space="preserve">. </w:t>
      </w:r>
      <w:r w:rsidR="00DE7185">
        <w:t xml:space="preserve">Please refer to </w:t>
      </w:r>
      <w:r w:rsidR="00BF6EEB">
        <w:fldChar w:fldCharType="begin"/>
      </w:r>
      <w:r w:rsidR="00BF6EEB">
        <w:instrText xml:space="preserve"> REF _Ref85500154 \h </w:instrText>
      </w:r>
      <w:r w:rsidR="00BF6EEB">
        <w:fldChar w:fldCharType="separate"/>
      </w:r>
      <w:ins w:id="577" w:author="Leorey" w:date="2021-11-07T15:42:00Z">
        <w:r w:rsidR="00D3664A" w:rsidRPr="00F966D3">
          <w:t xml:space="preserve">Table </w:t>
        </w:r>
        <w:r w:rsidR="00D3664A">
          <w:rPr>
            <w:noProof/>
          </w:rPr>
          <w:t>2</w:t>
        </w:r>
      </w:ins>
      <w:del w:id="578" w:author="Leorey" w:date="2021-11-07T12:39:00Z">
        <w:r w:rsidR="00AE5C90" w:rsidRPr="00F966D3" w:rsidDel="007F13C8">
          <w:delText xml:space="preserve">Table </w:delText>
        </w:r>
        <w:r w:rsidR="00AE5C90" w:rsidDel="007F13C8">
          <w:rPr>
            <w:noProof/>
          </w:rPr>
          <w:delText>2</w:delText>
        </w:r>
      </w:del>
      <w:r w:rsidR="00BF6EEB">
        <w:fldChar w:fldCharType="end"/>
      </w:r>
      <w:r w:rsidR="00BF6EEB">
        <w:t xml:space="preserve"> </w:t>
      </w:r>
      <w:r w:rsidR="00DE7185">
        <w:t xml:space="preserve">for </w:t>
      </w:r>
      <w:r w:rsidR="00BF6EEB">
        <w:t xml:space="preserve">a </w:t>
      </w:r>
      <w:r w:rsidR="00DE7185">
        <w:t>description of the options in the</w:t>
      </w:r>
      <w:r w:rsidR="00BF6EEB">
        <w:t xml:space="preserve"> </w:t>
      </w:r>
      <w:r w:rsidR="00DE7185">
        <w:t>Main menu.</w:t>
      </w:r>
    </w:p>
    <w:p w14:paraId="2D5C9D09" w14:textId="3E678B79" w:rsidR="00A77A23" w:rsidRDefault="00A77A23" w:rsidP="00441358">
      <w:pPr>
        <w:pStyle w:val="bodytext1"/>
        <w:numPr>
          <w:ilvl w:val="0"/>
          <w:numId w:val="20"/>
        </w:numPr>
      </w:pPr>
      <w:r>
        <w:t xml:space="preserve">Click on the </w:t>
      </w:r>
      <w:r>
        <w:rPr>
          <w:b/>
          <w:i/>
        </w:rPr>
        <w:t>Job</w:t>
      </w:r>
      <w:r>
        <w:t xml:space="preserve"> option to open the Job menu as shown in </w:t>
      </w:r>
      <w:r w:rsidR="004E16B8">
        <w:fldChar w:fldCharType="begin"/>
      </w:r>
      <w:r w:rsidR="004E16B8">
        <w:instrText xml:space="preserve"> REF _Ref85622992 \h </w:instrText>
      </w:r>
      <w:r w:rsidR="004E16B8">
        <w:fldChar w:fldCharType="separate"/>
      </w:r>
      <w:ins w:id="579" w:author="Leorey" w:date="2021-11-07T15:42:00Z">
        <w:r w:rsidR="00D3664A">
          <w:t xml:space="preserve">Figure </w:t>
        </w:r>
        <w:r w:rsidR="00D3664A">
          <w:rPr>
            <w:noProof/>
          </w:rPr>
          <w:t>21</w:t>
        </w:r>
      </w:ins>
      <w:del w:id="580" w:author="Leorey" w:date="2021-11-07T12:39:00Z">
        <w:r w:rsidR="00AE5C90" w:rsidDel="007F13C8">
          <w:delText xml:space="preserve">Figure </w:delText>
        </w:r>
        <w:r w:rsidR="00AE5C90" w:rsidDel="007F13C8">
          <w:rPr>
            <w:noProof/>
          </w:rPr>
          <w:delText>17</w:delText>
        </w:r>
      </w:del>
      <w:r w:rsidR="004E16B8">
        <w:fldChar w:fldCharType="end"/>
      </w:r>
      <w:r>
        <w:t xml:space="preserve">. </w:t>
      </w:r>
      <w:r w:rsidR="00BF6EEB">
        <w:t xml:space="preserve">Please refer to </w:t>
      </w:r>
      <w:r w:rsidR="00BF6EEB">
        <w:fldChar w:fldCharType="begin"/>
      </w:r>
      <w:r w:rsidR="00BF6EEB">
        <w:instrText xml:space="preserve"> REF _Ref85500202 \h </w:instrText>
      </w:r>
      <w:r w:rsidR="00BF6EEB">
        <w:fldChar w:fldCharType="separate"/>
      </w:r>
      <w:ins w:id="581" w:author="Leorey" w:date="2021-11-07T15:42:00Z">
        <w:r w:rsidR="00D3664A" w:rsidRPr="00F966D3">
          <w:t xml:space="preserve">Table </w:t>
        </w:r>
        <w:r w:rsidR="00D3664A">
          <w:rPr>
            <w:noProof/>
          </w:rPr>
          <w:t>3</w:t>
        </w:r>
      </w:ins>
      <w:del w:id="582" w:author="Leorey" w:date="2021-11-07T12:39:00Z">
        <w:r w:rsidR="00AE5C90" w:rsidRPr="00F966D3" w:rsidDel="007F13C8">
          <w:delText xml:space="preserve">Table </w:delText>
        </w:r>
        <w:r w:rsidR="00AE5C90" w:rsidDel="007F13C8">
          <w:rPr>
            <w:noProof/>
          </w:rPr>
          <w:delText>3</w:delText>
        </w:r>
      </w:del>
      <w:r w:rsidR="00BF6EEB">
        <w:fldChar w:fldCharType="end"/>
      </w:r>
      <w:r w:rsidR="00BF6EEB">
        <w:t xml:space="preserve"> for a description of the options in the Job menu.</w:t>
      </w:r>
    </w:p>
    <w:p w14:paraId="0A7E6104" w14:textId="19A3D2BA" w:rsidR="00A77A23" w:rsidRDefault="00A77A23" w:rsidP="00441358">
      <w:pPr>
        <w:pStyle w:val="bodytext1"/>
        <w:numPr>
          <w:ilvl w:val="0"/>
          <w:numId w:val="20"/>
        </w:numPr>
      </w:pPr>
      <w:r>
        <w:t xml:space="preserve">Click on the </w:t>
      </w:r>
      <w:r>
        <w:rPr>
          <w:b/>
          <w:i/>
        </w:rPr>
        <w:t>New</w:t>
      </w:r>
      <w:r>
        <w:t xml:space="preserve"> option to open the </w:t>
      </w:r>
      <w:r w:rsidR="00BF6EEB" w:rsidRPr="00BF6EEB">
        <w:rPr>
          <w:b/>
          <w:bCs/>
        </w:rPr>
        <w:t xml:space="preserve">New </w:t>
      </w:r>
      <w:r w:rsidRPr="00BF6EEB">
        <w:rPr>
          <w:b/>
          <w:bCs/>
        </w:rPr>
        <w:t>Job</w:t>
      </w:r>
      <w:r>
        <w:t xml:space="preserve"> dialog</w:t>
      </w:r>
      <w:r w:rsidR="004E16B8">
        <w:t>,</w:t>
      </w:r>
      <w:r>
        <w:t xml:space="preserve"> as shown in </w:t>
      </w:r>
      <w:r w:rsidR="004E16B8">
        <w:fldChar w:fldCharType="begin"/>
      </w:r>
      <w:r w:rsidR="004E16B8">
        <w:instrText xml:space="preserve"> REF _Ref85623049 \h </w:instrText>
      </w:r>
      <w:r w:rsidR="004E16B8">
        <w:fldChar w:fldCharType="separate"/>
      </w:r>
      <w:ins w:id="583" w:author="Leorey" w:date="2021-11-07T15:42:00Z">
        <w:r w:rsidR="00D3664A">
          <w:t xml:space="preserve">Figure </w:t>
        </w:r>
        <w:r w:rsidR="00D3664A">
          <w:rPr>
            <w:noProof/>
          </w:rPr>
          <w:t>22</w:t>
        </w:r>
      </w:ins>
      <w:del w:id="584" w:author="Leorey" w:date="2021-11-07T12:39:00Z">
        <w:r w:rsidR="00AE5C90" w:rsidDel="007F13C8">
          <w:delText xml:space="preserve">Figure </w:delText>
        </w:r>
        <w:r w:rsidR="00AE5C90" w:rsidDel="007F13C8">
          <w:rPr>
            <w:noProof/>
          </w:rPr>
          <w:delText>18</w:delText>
        </w:r>
      </w:del>
      <w:r w:rsidR="004E16B8">
        <w:fldChar w:fldCharType="end"/>
      </w:r>
      <w:r>
        <w:t>.</w:t>
      </w:r>
      <w:r w:rsidR="00BF6EEB">
        <w:t xml:space="preserve"> </w:t>
      </w:r>
    </w:p>
    <w:p w14:paraId="37B74CD9" w14:textId="08D04278" w:rsidR="00A77A23" w:rsidRPr="00E75E0F" w:rsidRDefault="00A77A23" w:rsidP="00441358">
      <w:pPr>
        <w:pStyle w:val="bodytext1"/>
        <w:numPr>
          <w:ilvl w:val="0"/>
          <w:numId w:val="20"/>
        </w:numPr>
      </w:pPr>
      <w:r>
        <w:t xml:space="preserve">Enter </w:t>
      </w:r>
      <w:r w:rsidRPr="00A77A23">
        <w:rPr>
          <w:b/>
          <w:bCs/>
        </w:rPr>
        <w:t>myJob1</w:t>
      </w:r>
      <w:r>
        <w:t xml:space="preserve"> in the </w:t>
      </w:r>
      <w:r w:rsidRPr="00A77A23">
        <w:rPr>
          <w:b/>
          <w:bCs/>
          <w:i/>
          <w:iCs/>
        </w:rPr>
        <w:t>Name</w:t>
      </w:r>
      <w:r>
        <w:t xml:space="preserve"> edit box.</w:t>
      </w:r>
      <w:r w:rsidR="00E75E0F">
        <w:t xml:space="preserve"> (If the job name has already been used, enter a different job name.</w:t>
      </w:r>
      <w:r w:rsidR="00597E3B" w:rsidRPr="00597E3B">
        <w:t xml:space="preserve"> </w:t>
      </w:r>
      <w:r w:rsidR="00597E3B">
        <w:t>Note that only alphanumeric characters are allowed in the job name.</w:t>
      </w:r>
      <w:r w:rsidR="00E75E0F">
        <w:t>)</w:t>
      </w:r>
    </w:p>
    <w:p w14:paraId="525D9351" w14:textId="2D9690E7" w:rsidR="00A77A23" w:rsidRDefault="00A77A23" w:rsidP="00441358">
      <w:pPr>
        <w:pStyle w:val="bodytext1"/>
        <w:numPr>
          <w:ilvl w:val="0"/>
          <w:numId w:val="20"/>
        </w:numPr>
      </w:pPr>
      <w:r>
        <w:t xml:space="preserve">Click on the </w:t>
      </w:r>
      <w:r w:rsidRPr="00A77A23">
        <w:rPr>
          <w:b/>
          <w:i/>
        </w:rPr>
        <w:t>Create Job</w:t>
      </w:r>
      <w:r>
        <w:t xml:space="preserve"> button. The WebDSS will display the message</w:t>
      </w:r>
      <w:r w:rsidR="00BA4B15">
        <w:t xml:space="preserve"> </w:t>
      </w:r>
      <w:r>
        <w:t>”</w:t>
      </w:r>
      <w:r w:rsidRPr="00A77A23">
        <w:rPr>
          <w:b/>
          <w:bCs/>
        </w:rPr>
        <w:t xml:space="preserve">Job myJob1 </w:t>
      </w:r>
      <w:r w:rsidR="00F0558D">
        <w:rPr>
          <w:b/>
          <w:bCs/>
        </w:rPr>
        <w:t xml:space="preserve">is </w:t>
      </w:r>
      <w:r w:rsidRPr="00A77A23">
        <w:rPr>
          <w:b/>
          <w:bCs/>
        </w:rPr>
        <w:t>loaded</w:t>
      </w:r>
      <w:r>
        <w:t>”.</w:t>
      </w:r>
    </w:p>
    <w:p w14:paraId="621B7E58" w14:textId="7AE6AC6B" w:rsidR="00A77A23" w:rsidRPr="00F0558D" w:rsidRDefault="00F0558D" w:rsidP="00F0558D">
      <w:pPr>
        <w:pStyle w:val="bodytext1"/>
      </w:pPr>
      <w:r w:rsidRPr="00F0558D">
        <w:t xml:space="preserve">WebDSS has now created a Job </w:t>
      </w:r>
      <w:r w:rsidRPr="00F0558D">
        <w:rPr>
          <w:b/>
          <w:bCs/>
        </w:rPr>
        <w:t>myJob1</w:t>
      </w:r>
      <w:r>
        <w:t xml:space="preserve"> in the WebDSS server. However, </w:t>
      </w:r>
      <w:r w:rsidRPr="00F0558D">
        <w:rPr>
          <w:b/>
          <w:bCs/>
        </w:rPr>
        <w:t>myJob1</w:t>
      </w:r>
      <w:r>
        <w:t xml:space="preserve"> has no defined scenario so running this job at this point will produce an error. </w:t>
      </w:r>
      <w:r w:rsidRPr="00F0558D">
        <w:t xml:space="preserve"> </w:t>
      </w:r>
      <w:r>
        <w:t xml:space="preserve">We need to define a scenario for </w:t>
      </w:r>
      <w:r w:rsidRPr="00F0558D">
        <w:rPr>
          <w:b/>
          <w:bCs/>
        </w:rPr>
        <w:t>myJob1</w:t>
      </w:r>
      <w:r>
        <w:t>.</w:t>
      </w:r>
    </w:p>
    <w:p w14:paraId="2F3D62FF" w14:textId="059BF287" w:rsidR="00E75E0F" w:rsidRDefault="00E75E0F" w:rsidP="00E75E0F">
      <w:pPr>
        <w:pStyle w:val="Heading2"/>
      </w:pPr>
      <w:bookmarkStart w:id="585" w:name="_Toc87192204"/>
      <w:r>
        <w:lastRenderedPageBreak/>
        <w:t>Defining a new scenario</w:t>
      </w:r>
      <w:bookmarkEnd w:id="585"/>
    </w:p>
    <w:p w14:paraId="168F67E5" w14:textId="072931B4" w:rsidR="00E75E0F" w:rsidRDefault="00E75E0F" w:rsidP="00E75E0F">
      <w:pPr>
        <w:pStyle w:val="bodytext1"/>
        <w:keepNext/>
      </w:pPr>
      <w:r>
        <w:t xml:space="preserve">To define a scenario for </w:t>
      </w:r>
      <w:r w:rsidRPr="00A77A23">
        <w:rPr>
          <w:b/>
          <w:bCs/>
        </w:rPr>
        <w:t>myJob1</w:t>
      </w:r>
      <w:r>
        <w:t>:</w:t>
      </w:r>
    </w:p>
    <w:p w14:paraId="16916ABA" w14:textId="7C282AF5" w:rsidR="00E75E0F" w:rsidRDefault="00E75E0F" w:rsidP="00441358">
      <w:pPr>
        <w:pStyle w:val="bodytext1"/>
        <w:numPr>
          <w:ilvl w:val="0"/>
          <w:numId w:val="32"/>
        </w:numPr>
      </w:pPr>
      <w:r>
        <w:t xml:space="preserve">Click on the </w:t>
      </w:r>
      <w:r w:rsidRPr="00351451">
        <w:rPr>
          <w:b/>
          <w:iCs/>
        </w:rPr>
        <w:t>Edit Layers</w:t>
      </w:r>
      <w:r>
        <w:rPr>
          <w:b/>
          <w:i/>
        </w:rPr>
        <w:t xml:space="preserve"> </w:t>
      </w:r>
      <w:r>
        <w:t xml:space="preserve">button in the </w:t>
      </w:r>
      <w:r w:rsidR="00DE7185">
        <w:t>Map Viewer</w:t>
      </w:r>
      <w:r>
        <w:t xml:space="preserve"> . This will open the </w:t>
      </w:r>
      <w:r w:rsidRPr="00E75E0F">
        <w:rPr>
          <w:b/>
          <w:bCs/>
        </w:rPr>
        <w:t>Scenario</w:t>
      </w:r>
      <w:r>
        <w:t xml:space="preserve"> </w:t>
      </w:r>
      <w:r w:rsidRPr="00E75E0F">
        <w:rPr>
          <w:b/>
          <w:bCs/>
        </w:rPr>
        <w:t>Settings</w:t>
      </w:r>
      <w:r>
        <w:t xml:space="preserve"> panel as shown in</w:t>
      </w:r>
      <w:r w:rsidR="001226D5">
        <w:t xml:space="preserve"> </w:t>
      </w:r>
      <w:r w:rsidR="001226D5">
        <w:fldChar w:fldCharType="begin"/>
      </w:r>
      <w:r w:rsidR="001226D5">
        <w:instrText xml:space="preserve"> REF _Ref85467262 \h </w:instrText>
      </w:r>
      <w:r w:rsidR="001226D5">
        <w:fldChar w:fldCharType="separate"/>
      </w:r>
      <w:ins w:id="586" w:author="Leorey" w:date="2021-11-07T15:42:00Z">
        <w:r w:rsidR="00D3664A">
          <w:t xml:space="preserve">Figure </w:t>
        </w:r>
        <w:r w:rsidR="00D3664A">
          <w:rPr>
            <w:noProof/>
          </w:rPr>
          <w:t>7</w:t>
        </w:r>
      </w:ins>
      <w:del w:id="587" w:author="Leorey" w:date="2021-11-07T14:49:00Z">
        <w:r w:rsidR="007F13C8" w:rsidDel="00612408">
          <w:delText xml:space="preserve">Figure </w:delText>
        </w:r>
        <w:r w:rsidR="007F13C8" w:rsidDel="00612408">
          <w:rPr>
            <w:noProof/>
          </w:rPr>
          <w:delText>5</w:delText>
        </w:r>
      </w:del>
      <w:r w:rsidR="001226D5">
        <w:fldChar w:fldCharType="end"/>
      </w:r>
      <w:r>
        <w:t xml:space="preserve">. For more details on the controls used in the </w:t>
      </w:r>
      <w:r w:rsidRPr="00E75E0F">
        <w:rPr>
          <w:b/>
          <w:bCs/>
        </w:rPr>
        <w:t>Scenario Settings</w:t>
      </w:r>
      <w:r>
        <w:t xml:space="preserve"> panel, please refer to </w:t>
      </w:r>
      <w:r w:rsidRPr="00E75E0F">
        <w:rPr>
          <w:b/>
          <w:bCs/>
        </w:rPr>
        <w:fldChar w:fldCharType="begin"/>
      </w:r>
      <w:r w:rsidRPr="00E75E0F">
        <w:rPr>
          <w:b/>
          <w:bCs/>
        </w:rPr>
        <w:instrText xml:space="preserve"> REF _Ref85467207 \r \h </w:instrText>
      </w:r>
      <w:r>
        <w:rPr>
          <w:b/>
          <w:bCs/>
        </w:rPr>
        <w:instrText xml:space="preserve"> \* MERGEFORMAT </w:instrText>
      </w:r>
      <w:r w:rsidRPr="00E75E0F">
        <w:rPr>
          <w:b/>
          <w:bCs/>
        </w:rPr>
      </w:r>
      <w:r w:rsidRPr="00E75E0F">
        <w:rPr>
          <w:b/>
          <w:bCs/>
        </w:rPr>
        <w:fldChar w:fldCharType="separate"/>
      </w:r>
      <w:r w:rsidR="00D3664A">
        <w:rPr>
          <w:b/>
          <w:bCs/>
        </w:rPr>
        <w:t>8</w:t>
      </w:r>
      <w:r w:rsidRPr="00E75E0F">
        <w:rPr>
          <w:b/>
          <w:bCs/>
        </w:rPr>
        <w:fldChar w:fldCharType="end"/>
      </w:r>
      <w:r w:rsidRPr="00E75E0F">
        <w:rPr>
          <w:b/>
          <w:bCs/>
        </w:rPr>
        <w:t xml:space="preserve"> </w:t>
      </w:r>
      <w:r w:rsidRPr="00E75E0F">
        <w:rPr>
          <w:b/>
          <w:bCs/>
        </w:rPr>
        <w:fldChar w:fldCharType="begin"/>
      </w:r>
      <w:r w:rsidRPr="00E75E0F">
        <w:rPr>
          <w:b/>
          <w:bCs/>
        </w:rPr>
        <w:instrText xml:space="preserve"> REF _Ref85467217 \h </w:instrText>
      </w:r>
      <w:r>
        <w:rPr>
          <w:b/>
          <w:bCs/>
        </w:rPr>
        <w:instrText xml:space="preserve"> \* MERGEFORMAT </w:instrText>
      </w:r>
      <w:r w:rsidRPr="00E75E0F">
        <w:rPr>
          <w:b/>
          <w:bCs/>
        </w:rPr>
      </w:r>
      <w:r w:rsidRPr="00E75E0F">
        <w:rPr>
          <w:b/>
          <w:bCs/>
        </w:rPr>
        <w:fldChar w:fldCharType="separate"/>
      </w:r>
      <w:ins w:id="588" w:author="Leorey" w:date="2021-11-07T15:42:00Z">
        <w:r w:rsidR="00D3664A" w:rsidRPr="00D3664A">
          <w:rPr>
            <w:b/>
            <w:bCs/>
            <w:rPrChange w:id="589" w:author="Leorey" w:date="2021-11-07T15:42:00Z">
              <w:rPr/>
            </w:rPrChange>
          </w:rPr>
          <w:t>Appendix D: Scenario Settings</w:t>
        </w:r>
      </w:ins>
      <w:del w:id="590" w:author="Leorey" w:date="2021-11-07T12:39:00Z">
        <w:r w:rsidR="00AE5C90" w:rsidRPr="00AE5C90" w:rsidDel="007F13C8">
          <w:rPr>
            <w:b/>
            <w:bCs/>
          </w:rPr>
          <w:delText>Appendix D: Scenario Settings</w:delText>
        </w:r>
      </w:del>
      <w:r w:rsidRPr="00E75E0F">
        <w:rPr>
          <w:b/>
          <w:bCs/>
        </w:rPr>
        <w:fldChar w:fldCharType="end"/>
      </w:r>
      <w:r>
        <w:t xml:space="preserve"> .</w:t>
      </w:r>
    </w:p>
    <w:p w14:paraId="496CC820" w14:textId="349781C1" w:rsidR="00E75E0F" w:rsidRDefault="00E75E0F" w:rsidP="00441358">
      <w:pPr>
        <w:pStyle w:val="bodytext1"/>
        <w:numPr>
          <w:ilvl w:val="0"/>
          <w:numId w:val="32"/>
        </w:numPr>
      </w:pPr>
      <w:r>
        <w:t xml:space="preserve">Click on the option </w:t>
      </w:r>
      <w:r w:rsidRPr="00351451">
        <w:rPr>
          <w:b/>
          <w:bCs/>
        </w:rPr>
        <w:t>Surf Coast Shire Roads</w:t>
      </w:r>
      <w:r>
        <w:t xml:space="preserve"> displayed within the </w:t>
      </w:r>
      <w:r w:rsidRPr="00351451">
        <w:rPr>
          <w:b/>
          <w:bCs/>
        </w:rPr>
        <w:t>Select a Region</w:t>
      </w:r>
      <w:r>
        <w:t xml:space="preserve"> </w:t>
      </w:r>
      <w:r w:rsidR="00351451">
        <w:t>list box</w:t>
      </w:r>
      <w:r>
        <w:t xml:space="preserve">. This will open the remainder of the </w:t>
      </w:r>
      <w:r w:rsidRPr="00E75E0F">
        <w:rPr>
          <w:b/>
          <w:bCs/>
        </w:rPr>
        <w:t>Scenario Settings</w:t>
      </w:r>
      <w:r>
        <w:t xml:space="preserve"> panel.</w:t>
      </w:r>
    </w:p>
    <w:p w14:paraId="6512CFF8" w14:textId="0F58A563" w:rsidR="009B15B6" w:rsidRDefault="009B15B6" w:rsidP="00441358">
      <w:pPr>
        <w:pStyle w:val="bodytext1"/>
        <w:numPr>
          <w:ilvl w:val="0"/>
          <w:numId w:val="32"/>
        </w:numPr>
      </w:pPr>
      <w:r>
        <w:t xml:space="preserve">In the </w:t>
      </w:r>
      <w:r w:rsidRPr="00351451">
        <w:rPr>
          <w:b/>
          <w:bCs/>
        </w:rPr>
        <w:t>Fire</w:t>
      </w:r>
      <w:r>
        <w:t xml:space="preserve"> dropdown box, click the down arrow and select the option </w:t>
      </w:r>
      <w:r w:rsidRPr="00351451">
        <w:rPr>
          <w:b/>
          <w:bCs/>
        </w:rPr>
        <w:t>AireysInlet_evac_test</w:t>
      </w:r>
      <w:r>
        <w:t xml:space="preserve">.  </w:t>
      </w:r>
    </w:p>
    <w:p w14:paraId="50B2703C" w14:textId="3376CD6A" w:rsidR="009B15B6" w:rsidRDefault="009B15B6" w:rsidP="00441358">
      <w:pPr>
        <w:pStyle w:val="bodytext1"/>
        <w:numPr>
          <w:ilvl w:val="0"/>
          <w:numId w:val="32"/>
        </w:numPr>
      </w:pPr>
      <w:r>
        <w:t xml:space="preserve">In the </w:t>
      </w:r>
      <w:r w:rsidRPr="00351451">
        <w:rPr>
          <w:b/>
          <w:bCs/>
        </w:rPr>
        <w:t>Fire ignition time</w:t>
      </w:r>
      <w:r>
        <w:t xml:space="preserve"> edit box, enter </w:t>
      </w:r>
      <w:r w:rsidRPr="009B15B6">
        <w:rPr>
          <w:b/>
          <w:bCs/>
        </w:rPr>
        <w:t>11:00</w:t>
      </w:r>
      <w:r>
        <w:t xml:space="preserve"> or use the up/down arrows in the box.</w:t>
      </w:r>
    </w:p>
    <w:p w14:paraId="6FB32383" w14:textId="39EE7D8F" w:rsidR="009B15B6" w:rsidRDefault="009B15B6" w:rsidP="00441358">
      <w:pPr>
        <w:pStyle w:val="bodytext1"/>
        <w:numPr>
          <w:ilvl w:val="0"/>
          <w:numId w:val="32"/>
        </w:numPr>
      </w:pPr>
      <w:r>
        <w:t xml:space="preserve">In the </w:t>
      </w:r>
      <w:r w:rsidRPr="00351451">
        <w:rPr>
          <w:b/>
          <w:bCs/>
        </w:rPr>
        <w:t>Population</w:t>
      </w:r>
      <w:r>
        <w:t xml:space="preserve"> dropdown box, click the down arrow and select the option </w:t>
      </w:r>
      <w:r w:rsidRPr="00351451">
        <w:rPr>
          <w:b/>
          <w:bCs/>
        </w:rPr>
        <w:t>Anglesea_Sample_20_Persons</w:t>
      </w:r>
      <w:r>
        <w:rPr>
          <w:b/>
          <w:bCs/>
          <w:i/>
          <w:iCs/>
        </w:rPr>
        <w:t xml:space="preserve">. </w:t>
      </w:r>
      <w:r w:rsidRPr="009B15B6">
        <w:t>This is a population file giving the attributes of 20 people.</w:t>
      </w:r>
      <w:r w:rsidR="00AB4802">
        <w:t xml:space="preserve"> The size of the population, as well as the size of the road network, will seriously affect the length of time needed to complete a simulation run. The larger the population or road network, the more time  will be required to complete a simulation run. Our choice of a population of 20 will result in a short time needed to perform the simulation run.</w:t>
      </w:r>
    </w:p>
    <w:p w14:paraId="74DF7A89" w14:textId="04A885A8" w:rsidR="00E75E0F" w:rsidRDefault="009B15B6" w:rsidP="00E75E0F">
      <w:pPr>
        <w:pStyle w:val="bodytext1"/>
        <w:keepNext/>
        <w:jc w:val="center"/>
      </w:pPr>
      <w:r>
        <w:t xml:space="preserve">  </w:t>
      </w:r>
      <w:r w:rsidR="00E75E0F" w:rsidRPr="00E75E0F">
        <w:rPr>
          <w:noProof/>
        </w:rPr>
        <w:drawing>
          <wp:inline distT="0" distB="0" distL="0" distR="0" wp14:anchorId="7EF6175F" wp14:editId="4AE80452">
            <wp:extent cx="2588400" cy="1800000"/>
            <wp:effectExtent l="19050" t="19050" r="2159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400" cy="1800000"/>
                    </a:xfrm>
                    <a:prstGeom prst="rect">
                      <a:avLst/>
                    </a:prstGeom>
                    <a:noFill/>
                    <a:ln w="15875">
                      <a:solidFill>
                        <a:schemeClr val="tx1"/>
                      </a:solidFill>
                    </a:ln>
                  </pic:spPr>
                </pic:pic>
              </a:graphicData>
            </a:graphic>
          </wp:inline>
        </w:drawing>
      </w:r>
    </w:p>
    <w:p w14:paraId="5A561907" w14:textId="6BF9ECD5" w:rsidR="00E75E0F" w:rsidRDefault="00E75E0F" w:rsidP="00F966D3">
      <w:pPr>
        <w:pStyle w:val="Caption"/>
      </w:pPr>
      <w:bookmarkStart w:id="591" w:name="_Ref85467262"/>
      <w:r>
        <w:t xml:space="preserve">Figure </w:t>
      </w:r>
      <w:r w:rsidR="0082198C">
        <w:fldChar w:fldCharType="begin"/>
      </w:r>
      <w:r w:rsidR="0082198C">
        <w:instrText xml:space="preserve"> SEQ Figure \* ARABIC </w:instrText>
      </w:r>
      <w:r w:rsidR="0082198C">
        <w:fldChar w:fldCharType="separate"/>
      </w:r>
      <w:ins w:id="592" w:author="Leorey" w:date="2021-11-07T15:42:00Z">
        <w:r w:rsidR="00D3664A">
          <w:rPr>
            <w:noProof/>
          </w:rPr>
          <w:t>7</w:t>
        </w:r>
      </w:ins>
      <w:del w:id="593" w:author="Leorey" w:date="2021-11-07T14:21:00Z">
        <w:r w:rsidR="007F13C8" w:rsidDel="00967815">
          <w:rPr>
            <w:noProof/>
          </w:rPr>
          <w:delText>5</w:delText>
        </w:r>
      </w:del>
      <w:r w:rsidR="0082198C">
        <w:rPr>
          <w:noProof/>
        </w:rPr>
        <w:fldChar w:fldCharType="end"/>
      </w:r>
      <w:bookmarkEnd w:id="591"/>
      <w:r>
        <w:t>. List of regions available in Scenario Settings panel</w:t>
      </w:r>
    </w:p>
    <w:p w14:paraId="6CD996E2" w14:textId="17ECAA71" w:rsidR="001226D5" w:rsidRDefault="001226D5" w:rsidP="001226D5">
      <w:pPr>
        <w:pStyle w:val="bodytext1"/>
      </w:pPr>
      <w:r>
        <w:t>These settings are sufficient to define the new scenario. We can add (optional) evacuation messages to be issued to selected evacuation zones</w:t>
      </w:r>
      <w:r w:rsidR="00BA4B15">
        <w:t xml:space="preserve"> at 12noon</w:t>
      </w:r>
      <w:r>
        <w:t>.</w:t>
      </w:r>
    </w:p>
    <w:p w14:paraId="727E3F61" w14:textId="77777777" w:rsidR="001226D5" w:rsidRDefault="001226D5" w:rsidP="001226D5">
      <w:pPr>
        <w:pStyle w:val="bodytext1"/>
        <w:numPr>
          <w:ilvl w:val="0"/>
          <w:numId w:val="32"/>
        </w:numPr>
      </w:pPr>
      <w:r>
        <w:t xml:space="preserve">In the map, zoom in on the town of Anglesea. Move the time slider left or right to see the changing coverage of the fire and the changing location and activities of the population at different times of the day. Set the slider to the time of </w:t>
      </w:r>
      <w:r w:rsidRPr="00351451">
        <w:rPr>
          <w:b/>
          <w:bCs/>
        </w:rPr>
        <w:t>12:00</w:t>
      </w:r>
      <w:r>
        <w:t xml:space="preserve"> to show the beginning of the fire event.</w:t>
      </w:r>
    </w:p>
    <w:p w14:paraId="70526000" w14:textId="77777777" w:rsidR="001226D5" w:rsidRDefault="001226D5" w:rsidP="001226D5">
      <w:pPr>
        <w:pStyle w:val="bodytext1"/>
        <w:numPr>
          <w:ilvl w:val="0"/>
          <w:numId w:val="32"/>
        </w:numPr>
      </w:pPr>
      <w:r>
        <w:t xml:space="preserve">Click on the </w:t>
      </w:r>
      <w:r w:rsidRPr="00351451">
        <w:rPr>
          <w:b/>
          <w:bCs/>
        </w:rPr>
        <w:t>Show Evacuation Zones</w:t>
      </w:r>
      <w:r>
        <w:t xml:space="preserve"> button to highlight the evacuation zones. The evacuation zones will be shaded in lavender.</w:t>
      </w:r>
    </w:p>
    <w:p w14:paraId="2339D245" w14:textId="5670209A" w:rsidR="001226D5" w:rsidRDefault="001226D5" w:rsidP="001226D5">
      <w:pPr>
        <w:pStyle w:val="bodytext1"/>
        <w:numPr>
          <w:ilvl w:val="0"/>
          <w:numId w:val="32"/>
        </w:numPr>
      </w:pPr>
      <w:r>
        <w:t xml:space="preserve">Click on the </w:t>
      </w:r>
      <w:r w:rsidRPr="00351451">
        <w:rPr>
          <w:b/>
          <w:bCs/>
        </w:rPr>
        <w:t>Multiple Evacuation Messages</w:t>
      </w:r>
      <w:r>
        <w:t xml:space="preserve"> button to turn on zone selection mode. The instruction </w:t>
      </w:r>
      <w:r w:rsidRPr="00351451">
        <w:rPr>
          <w:b/>
          <w:bCs/>
        </w:rPr>
        <w:t>Click again after selection&gt;</w:t>
      </w:r>
      <w:r>
        <w:t xml:space="preserve"> will appear to the left of the button.</w:t>
      </w:r>
    </w:p>
    <w:p w14:paraId="7C4454B0" w14:textId="01CD838D" w:rsidR="001226D5" w:rsidRDefault="001226D5" w:rsidP="001226D5">
      <w:pPr>
        <w:pStyle w:val="bodytext1"/>
        <w:numPr>
          <w:ilvl w:val="0"/>
          <w:numId w:val="32"/>
        </w:numPr>
      </w:pPr>
      <w:r>
        <w:t xml:space="preserve">Click on one or more of the evacuation zones surrounding the fire, as shown in </w:t>
      </w:r>
      <w:r w:rsidR="000775E8">
        <w:fldChar w:fldCharType="begin"/>
      </w:r>
      <w:r w:rsidR="000775E8">
        <w:instrText xml:space="preserve"> REF _Ref85735244 \h </w:instrText>
      </w:r>
      <w:r w:rsidR="000775E8">
        <w:fldChar w:fldCharType="separate"/>
      </w:r>
      <w:ins w:id="594" w:author="Leorey" w:date="2021-11-07T15:42:00Z">
        <w:r w:rsidR="00D3664A">
          <w:t xml:space="preserve">Figure </w:t>
        </w:r>
        <w:r w:rsidR="00D3664A">
          <w:rPr>
            <w:noProof/>
          </w:rPr>
          <w:t>8</w:t>
        </w:r>
      </w:ins>
      <w:del w:id="595" w:author="Leorey" w:date="2021-11-07T14:49:00Z">
        <w:r w:rsidR="007F13C8" w:rsidDel="00612408">
          <w:delText xml:space="preserve">Figure </w:delText>
        </w:r>
        <w:r w:rsidR="007F13C8" w:rsidDel="00612408">
          <w:rPr>
            <w:noProof/>
          </w:rPr>
          <w:delText>6</w:delText>
        </w:r>
      </w:del>
      <w:r w:rsidR="000775E8">
        <w:fldChar w:fldCharType="end"/>
      </w:r>
      <w:r>
        <w:t xml:space="preserve">. The selected zones will be shaded in dark lavender. </w:t>
      </w:r>
    </w:p>
    <w:p w14:paraId="3E73F15F" w14:textId="73F35DA0" w:rsidR="001226D5" w:rsidRDefault="001226D5" w:rsidP="001226D5">
      <w:pPr>
        <w:pStyle w:val="bodytext1"/>
        <w:numPr>
          <w:ilvl w:val="0"/>
          <w:numId w:val="32"/>
        </w:numPr>
      </w:pPr>
      <w:r>
        <w:t xml:space="preserve">Click on the </w:t>
      </w:r>
      <w:r w:rsidRPr="00351451">
        <w:rPr>
          <w:b/>
          <w:bCs/>
        </w:rPr>
        <w:t>Multiple Evacuation Messages</w:t>
      </w:r>
      <w:r>
        <w:t xml:space="preserve"> button a second time. This will open the </w:t>
      </w:r>
      <w:r>
        <w:rPr>
          <w:b/>
          <w:bCs/>
        </w:rPr>
        <w:t>Evacuation Messages</w:t>
      </w:r>
      <w:r>
        <w:t xml:space="preserve"> dialog</w:t>
      </w:r>
      <w:r w:rsidR="000775E8">
        <w:t xml:space="preserve">, as shown in </w:t>
      </w:r>
      <w:r w:rsidR="000775E8">
        <w:fldChar w:fldCharType="begin"/>
      </w:r>
      <w:r w:rsidR="000775E8">
        <w:instrText xml:space="preserve"> REF _Ref85733414 \h </w:instrText>
      </w:r>
      <w:r w:rsidR="000775E8">
        <w:fldChar w:fldCharType="separate"/>
      </w:r>
      <w:ins w:id="596" w:author="Leorey" w:date="2021-11-07T15:42:00Z">
        <w:r w:rsidR="00D3664A">
          <w:t xml:space="preserve">Figure </w:t>
        </w:r>
        <w:r w:rsidR="00D3664A">
          <w:rPr>
            <w:noProof/>
          </w:rPr>
          <w:t>27</w:t>
        </w:r>
      </w:ins>
      <w:del w:id="597" w:author="Leorey" w:date="2021-11-07T12:39:00Z">
        <w:r w:rsidR="00AE5C90" w:rsidDel="007F13C8">
          <w:delText xml:space="preserve">Figure </w:delText>
        </w:r>
        <w:r w:rsidR="00AE5C90" w:rsidDel="007F13C8">
          <w:rPr>
            <w:noProof/>
          </w:rPr>
          <w:delText>23</w:delText>
        </w:r>
      </w:del>
      <w:r w:rsidR="000775E8">
        <w:fldChar w:fldCharType="end"/>
      </w:r>
      <w:r>
        <w:t xml:space="preserve">. </w:t>
      </w:r>
      <w:r w:rsidR="000E2046">
        <w:t xml:space="preserve">The messaged zones box will contain the names of the zones selected for this messaging instruction. </w:t>
      </w:r>
      <w:r>
        <w:t xml:space="preserve">Please refer to </w:t>
      </w:r>
      <w:r w:rsidR="00A74FD6">
        <w:fldChar w:fldCharType="begin"/>
      </w:r>
      <w:r w:rsidR="00A74FD6">
        <w:instrText xml:space="preserve"> REF _Ref85733739 \h </w:instrText>
      </w:r>
      <w:r w:rsidR="00A74FD6">
        <w:fldChar w:fldCharType="separate"/>
      </w:r>
      <w:r w:rsidR="00D3664A">
        <w:t xml:space="preserve">Table </w:t>
      </w:r>
      <w:r w:rsidR="00D3664A">
        <w:rPr>
          <w:noProof/>
        </w:rPr>
        <w:t>8</w:t>
      </w:r>
      <w:r w:rsidR="00A74FD6">
        <w:fldChar w:fldCharType="end"/>
      </w:r>
      <w:r w:rsidR="00A74FD6">
        <w:t xml:space="preserve"> for the</w:t>
      </w:r>
      <w:r w:rsidR="000775E8">
        <w:t xml:space="preserve"> description of the controls in the</w:t>
      </w:r>
      <w:r w:rsidR="00A74FD6" w:rsidRPr="00A74FD6">
        <w:rPr>
          <w:b/>
          <w:bCs/>
        </w:rPr>
        <w:t xml:space="preserve"> </w:t>
      </w:r>
      <w:r w:rsidR="00A74FD6">
        <w:rPr>
          <w:b/>
          <w:bCs/>
        </w:rPr>
        <w:t>Evacuation Messages</w:t>
      </w:r>
      <w:r w:rsidR="00A74FD6">
        <w:t xml:space="preserve"> dialog</w:t>
      </w:r>
      <w:r w:rsidR="000775E8">
        <w:t>.</w:t>
      </w:r>
    </w:p>
    <w:p w14:paraId="55E596CB" w14:textId="60A523BC" w:rsidR="001226D5" w:rsidRDefault="001226D5" w:rsidP="001226D5">
      <w:pPr>
        <w:pStyle w:val="bodytext1"/>
        <w:numPr>
          <w:ilvl w:val="0"/>
          <w:numId w:val="32"/>
        </w:numPr>
      </w:pPr>
      <w:r>
        <w:t xml:space="preserve">In the messaging </w:t>
      </w:r>
      <w:r w:rsidRPr="001226D5">
        <w:rPr>
          <w:b/>
          <w:bCs/>
        </w:rPr>
        <w:t>Time</w:t>
      </w:r>
      <w:r>
        <w:t xml:space="preserve"> edit box, enter </w:t>
      </w:r>
      <w:r w:rsidRPr="009B15B6">
        <w:rPr>
          <w:b/>
          <w:bCs/>
        </w:rPr>
        <w:t>1</w:t>
      </w:r>
      <w:r>
        <w:rPr>
          <w:b/>
          <w:bCs/>
        </w:rPr>
        <w:t>2</w:t>
      </w:r>
      <w:r w:rsidRPr="009B15B6">
        <w:rPr>
          <w:b/>
          <w:bCs/>
        </w:rPr>
        <w:t>:00</w:t>
      </w:r>
      <w:r>
        <w:t xml:space="preserve"> or use the up/down arrows in the box.</w:t>
      </w:r>
    </w:p>
    <w:p w14:paraId="3A58D02B" w14:textId="378316F1" w:rsidR="000E2046" w:rsidRDefault="000E2046" w:rsidP="001226D5">
      <w:pPr>
        <w:pStyle w:val="bodytext1"/>
        <w:numPr>
          <w:ilvl w:val="0"/>
          <w:numId w:val="32"/>
        </w:numPr>
      </w:pPr>
      <w:r>
        <w:t xml:space="preserve">In the </w:t>
      </w:r>
      <w:r w:rsidRPr="000E2046">
        <w:rPr>
          <w:b/>
          <w:bCs/>
        </w:rPr>
        <w:t>Message Type</w:t>
      </w:r>
      <w:r>
        <w:t xml:space="preserve"> dropdown box, select </w:t>
      </w:r>
      <w:r w:rsidRPr="000E2046">
        <w:rPr>
          <w:b/>
          <w:bCs/>
        </w:rPr>
        <w:t>EVACUATE_NOW</w:t>
      </w:r>
      <w:r>
        <w:t>.</w:t>
      </w:r>
    </w:p>
    <w:p w14:paraId="3B13F311" w14:textId="5660EBC5" w:rsidR="000E2046" w:rsidRDefault="000E2046" w:rsidP="001226D5">
      <w:pPr>
        <w:pStyle w:val="bodytext1"/>
        <w:numPr>
          <w:ilvl w:val="0"/>
          <w:numId w:val="32"/>
        </w:numPr>
      </w:pPr>
      <w:r>
        <w:t xml:space="preserve">In the optional comments text box, enter </w:t>
      </w:r>
      <w:r w:rsidRPr="000E2046">
        <w:rPr>
          <w:b/>
          <w:bCs/>
        </w:rPr>
        <w:t>Evacuate zones near fire at 1200</w:t>
      </w:r>
      <w:r>
        <w:t>.</w:t>
      </w:r>
    </w:p>
    <w:p w14:paraId="5F41DACD" w14:textId="6AD90BF1" w:rsidR="000E2046" w:rsidRDefault="000E2046" w:rsidP="001226D5">
      <w:pPr>
        <w:pStyle w:val="bodytext1"/>
        <w:numPr>
          <w:ilvl w:val="0"/>
          <w:numId w:val="32"/>
        </w:numPr>
      </w:pPr>
      <w:r>
        <w:lastRenderedPageBreak/>
        <w:t xml:space="preserve">Click on the </w:t>
      </w:r>
      <w:r w:rsidRPr="000E2046">
        <w:rPr>
          <w:b/>
          <w:bCs/>
        </w:rPr>
        <w:t>Add</w:t>
      </w:r>
      <w:r>
        <w:t xml:space="preserve"> button. The entry </w:t>
      </w:r>
      <w:r w:rsidRPr="000E2046">
        <w:rPr>
          <w:b/>
          <w:bCs/>
        </w:rPr>
        <w:t>1200: EVACUATE_NOW</w:t>
      </w:r>
      <w:r>
        <w:t xml:space="preserve"> will now appear in the Evacuation Plan list box. Selecting this entry in the list box will highlight the zones selected to receive this message.</w:t>
      </w:r>
    </w:p>
    <w:p w14:paraId="6471E9E8" w14:textId="77777777" w:rsidR="001226D5" w:rsidRDefault="001226D5" w:rsidP="001226D5">
      <w:pPr>
        <w:pStyle w:val="bodytext1"/>
      </w:pPr>
      <w:r>
        <w:t>These settings will complete the specifications for the new scenario. We are now ready to run the evacuation simulation.</w:t>
      </w:r>
    </w:p>
    <w:p w14:paraId="65BD682A" w14:textId="77777777" w:rsidR="000775E8" w:rsidRDefault="000775E8" w:rsidP="005E0C00">
      <w:pPr>
        <w:pStyle w:val="bodytext1"/>
        <w:jc w:val="center"/>
      </w:pPr>
      <w:r w:rsidRPr="000775E8">
        <w:rPr>
          <w:noProof/>
        </w:rPr>
        <w:drawing>
          <wp:inline distT="0" distB="0" distL="0" distR="0" wp14:anchorId="0B811DD8" wp14:editId="2DBF3FAB">
            <wp:extent cx="4154400" cy="2520000"/>
            <wp:effectExtent l="19050" t="19050" r="1778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400" cy="2520000"/>
                    </a:xfrm>
                    <a:prstGeom prst="rect">
                      <a:avLst/>
                    </a:prstGeom>
                    <a:noFill/>
                    <a:ln w="12700">
                      <a:solidFill>
                        <a:schemeClr val="tx1"/>
                      </a:solidFill>
                    </a:ln>
                  </pic:spPr>
                </pic:pic>
              </a:graphicData>
            </a:graphic>
          </wp:inline>
        </w:drawing>
      </w:r>
    </w:p>
    <w:p w14:paraId="074E95E8" w14:textId="4270E9DE" w:rsidR="001226D5" w:rsidRDefault="000775E8" w:rsidP="000775E8">
      <w:pPr>
        <w:pStyle w:val="Caption"/>
      </w:pPr>
      <w:bookmarkStart w:id="598" w:name="_Ref85735244"/>
      <w:r>
        <w:t xml:space="preserve">Figure </w:t>
      </w:r>
      <w:r w:rsidR="0082198C">
        <w:fldChar w:fldCharType="begin"/>
      </w:r>
      <w:r w:rsidR="0082198C">
        <w:instrText xml:space="preserve"> SEQ Figure \* ARABIC </w:instrText>
      </w:r>
      <w:r w:rsidR="0082198C">
        <w:fldChar w:fldCharType="separate"/>
      </w:r>
      <w:ins w:id="599" w:author="Leorey" w:date="2021-11-07T15:42:00Z">
        <w:r w:rsidR="00D3664A">
          <w:rPr>
            <w:noProof/>
          </w:rPr>
          <w:t>8</w:t>
        </w:r>
      </w:ins>
      <w:del w:id="600" w:author="Leorey" w:date="2021-11-07T14:21:00Z">
        <w:r w:rsidR="007F13C8" w:rsidDel="00967815">
          <w:rPr>
            <w:noProof/>
          </w:rPr>
          <w:delText>6</w:delText>
        </w:r>
      </w:del>
      <w:r w:rsidR="0082198C">
        <w:rPr>
          <w:noProof/>
        </w:rPr>
        <w:fldChar w:fldCharType="end"/>
      </w:r>
      <w:bookmarkEnd w:id="598"/>
      <w:r>
        <w:t xml:space="preserve">. Evacuation zones selected for messaging using the </w:t>
      </w:r>
      <w:r w:rsidRPr="00351451">
        <w:rPr>
          <w:b/>
          <w:bCs w:val="0"/>
        </w:rPr>
        <w:t>Multiple Evacuation Messages</w:t>
      </w:r>
      <w:r>
        <w:rPr>
          <w:b/>
          <w:bCs w:val="0"/>
        </w:rPr>
        <w:t xml:space="preserve"> </w:t>
      </w:r>
      <w:r w:rsidRPr="000775E8">
        <w:t>button</w:t>
      </w:r>
    </w:p>
    <w:p w14:paraId="15322CB1" w14:textId="5E15D9BA" w:rsidR="009B15B6" w:rsidRDefault="009B15B6" w:rsidP="009B15B6">
      <w:pPr>
        <w:pStyle w:val="Heading2"/>
      </w:pPr>
      <w:bookmarkStart w:id="601" w:name="_Toc87192205"/>
      <w:r>
        <w:t>Running a simulation</w:t>
      </w:r>
      <w:bookmarkEnd w:id="601"/>
    </w:p>
    <w:p w14:paraId="40E945E3" w14:textId="253531B3" w:rsidR="009B15B6" w:rsidRDefault="009B15B6" w:rsidP="009B15B6">
      <w:pPr>
        <w:pStyle w:val="bodytext1"/>
        <w:keepNext/>
      </w:pPr>
      <w:r>
        <w:t xml:space="preserve">To run the simulation for the scenario in </w:t>
      </w:r>
      <w:r w:rsidRPr="00A77A23">
        <w:rPr>
          <w:b/>
          <w:bCs/>
        </w:rPr>
        <w:t>myJob1</w:t>
      </w:r>
      <w:r>
        <w:t xml:space="preserve">, click on the </w:t>
      </w:r>
      <w:r w:rsidRPr="009B15B6">
        <w:rPr>
          <w:b/>
          <w:bCs/>
          <w:i/>
          <w:iCs/>
        </w:rPr>
        <w:t>Run Simulation</w:t>
      </w:r>
      <w:r>
        <w:t xml:space="preserve"> button in the </w:t>
      </w:r>
      <w:r w:rsidR="00DE7185">
        <w:t>Map Viewer</w:t>
      </w:r>
      <w:r>
        <w:t>.</w:t>
      </w:r>
    </w:p>
    <w:p w14:paraId="34A3E114" w14:textId="765310AC" w:rsidR="009B15B6" w:rsidRDefault="008B708B" w:rsidP="009B15B6">
      <w:pPr>
        <w:pStyle w:val="bodytext1"/>
        <w:keepNext/>
      </w:pPr>
      <w:r>
        <w:t>Another way of running the simulation is to</w:t>
      </w:r>
      <w:r w:rsidR="00CE3036">
        <w:t xml:space="preserve"> do the following</w:t>
      </w:r>
      <w:r w:rsidR="00AC574D">
        <w:t>:</w:t>
      </w:r>
    </w:p>
    <w:p w14:paraId="7610382D" w14:textId="7B0607F3" w:rsidR="00BF6EEB" w:rsidRDefault="00BF6EEB" w:rsidP="00441358">
      <w:pPr>
        <w:pStyle w:val="bodytext1"/>
        <w:numPr>
          <w:ilvl w:val="0"/>
          <w:numId w:val="33"/>
        </w:numPr>
      </w:pPr>
      <w:r>
        <w:t xml:space="preserve">Click on the </w:t>
      </w:r>
      <w:r>
        <w:rPr>
          <w:b/>
          <w:i/>
        </w:rPr>
        <w:t>Show Menu</w:t>
      </w:r>
      <w:r>
        <w:t xml:space="preserve"> button in the Map Viewer. This will open the Main menu as shown in</w:t>
      </w:r>
      <w:r w:rsidR="004E16B8">
        <w:t xml:space="preserve"> </w:t>
      </w:r>
      <w:r w:rsidR="004E16B8">
        <w:fldChar w:fldCharType="begin"/>
      </w:r>
      <w:r w:rsidR="004E16B8">
        <w:instrText xml:space="preserve"> REF _Ref85622598 \h </w:instrText>
      </w:r>
      <w:r w:rsidR="004E16B8">
        <w:fldChar w:fldCharType="separate"/>
      </w:r>
      <w:ins w:id="602" w:author="Leorey" w:date="2021-11-07T15:42:00Z">
        <w:r w:rsidR="00D3664A">
          <w:t xml:space="preserve">Figure </w:t>
        </w:r>
        <w:r w:rsidR="00D3664A">
          <w:rPr>
            <w:noProof/>
          </w:rPr>
          <w:t>20</w:t>
        </w:r>
      </w:ins>
      <w:del w:id="603" w:author="Leorey" w:date="2021-11-07T12:39:00Z">
        <w:r w:rsidR="00AE5C90" w:rsidDel="007F13C8">
          <w:delText xml:space="preserve">Figure </w:delText>
        </w:r>
        <w:r w:rsidR="00AE5C90" w:rsidDel="007F13C8">
          <w:rPr>
            <w:noProof/>
          </w:rPr>
          <w:delText>16</w:delText>
        </w:r>
      </w:del>
      <w:r w:rsidR="004E16B8">
        <w:fldChar w:fldCharType="end"/>
      </w:r>
      <w:r>
        <w:t xml:space="preserve">. Please refer to </w:t>
      </w:r>
      <w:r>
        <w:fldChar w:fldCharType="begin"/>
      </w:r>
      <w:r>
        <w:instrText xml:space="preserve"> REF _Ref85500154 \h </w:instrText>
      </w:r>
      <w:r>
        <w:fldChar w:fldCharType="separate"/>
      </w:r>
      <w:ins w:id="604" w:author="Leorey" w:date="2021-11-07T15:42:00Z">
        <w:r w:rsidR="00D3664A" w:rsidRPr="00F966D3">
          <w:t xml:space="preserve">Table </w:t>
        </w:r>
        <w:r w:rsidR="00D3664A">
          <w:rPr>
            <w:noProof/>
          </w:rPr>
          <w:t>2</w:t>
        </w:r>
      </w:ins>
      <w:del w:id="605" w:author="Leorey" w:date="2021-11-07T12:39:00Z">
        <w:r w:rsidR="00AE5C90" w:rsidRPr="00F966D3" w:rsidDel="007F13C8">
          <w:delText xml:space="preserve">Table </w:delText>
        </w:r>
        <w:r w:rsidR="00AE5C90" w:rsidDel="007F13C8">
          <w:rPr>
            <w:noProof/>
          </w:rPr>
          <w:delText>2</w:delText>
        </w:r>
      </w:del>
      <w:r>
        <w:fldChar w:fldCharType="end"/>
      </w:r>
      <w:r>
        <w:t xml:space="preserve"> for a description of the options in the Main menu.</w:t>
      </w:r>
    </w:p>
    <w:p w14:paraId="67481C9E" w14:textId="290A1C75" w:rsidR="00BF6EEB" w:rsidRDefault="00BF6EEB" w:rsidP="00441358">
      <w:pPr>
        <w:pStyle w:val="bodytext1"/>
        <w:numPr>
          <w:ilvl w:val="0"/>
          <w:numId w:val="33"/>
        </w:numPr>
      </w:pPr>
      <w:r>
        <w:t xml:space="preserve">Click on the </w:t>
      </w:r>
      <w:r>
        <w:rPr>
          <w:b/>
          <w:i/>
        </w:rPr>
        <w:t>Job</w:t>
      </w:r>
      <w:r>
        <w:t xml:space="preserve"> option to open the Job menu as shown in</w:t>
      </w:r>
      <w:r w:rsidR="004E16B8">
        <w:t xml:space="preserve"> </w:t>
      </w:r>
      <w:r w:rsidR="004E16B8">
        <w:fldChar w:fldCharType="begin"/>
      </w:r>
      <w:r w:rsidR="004E16B8">
        <w:instrText xml:space="preserve"> REF _Ref85622992 \h </w:instrText>
      </w:r>
      <w:r w:rsidR="004E16B8">
        <w:fldChar w:fldCharType="separate"/>
      </w:r>
      <w:ins w:id="606" w:author="Leorey" w:date="2021-11-07T15:42:00Z">
        <w:r w:rsidR="00D3664A">
          <w:t xml:space="preserve">Figure </w:t>
        </w:r>
        <w:r w:rsidR="00D3664A">
          <w:rPr>
            <w:noProof/>
          </w:rPr>
          <w:t>21</w:t>
        </w:r>
      </w:ins>
      <w:del w:id="607" w:author="Leorey" w:date="2021-11-07T12:39:00Z">
        <w:r w:rsidR="00AE5C90" w:rsidDel="007F13C8">
          <w:delText xml:space="preserve">Figure </w:delText>
        </w:r>
        <w:r w:rsidR="00AE5C90" w:rsidDel="007F13C8">
          <w:rPr>
            <w:noProof/>
          </w:rPr>
          <w:delText>17</w:delText>
        </w:r>
      </w:del>
      <w:r w:rsidR="004E16B8">
        <w:fldChar w:fldCharType="end"/>
      </w:r>
      <w:r>
        <w:t xml:space="preserve">. Please refer to </w:t>
      </w:r>
      <w:r>
        <w:fldChar w:fldCharType="begin"/>
      </w:r>
      <w:r>
        <w:instrText xml:space="preserve"> REF _Ref85500202 \h </w:instrText>
      </w:r>
      <w:r>
        <w:fldChar w:fldCharType="separate"/>
      </w:r>
      <w:ins w:id="608" w:author="Leorey" w:date="2021-11-07T15:42:00Z">
        <w:r w:rsidR="00D3664A" w:rsidRPr="00F966D3">
          <w:t xml:space="preserve">Table </w:t>
        </w:r>
        <w:r w:rsidR="00D3664A">
          <w:rPr>
            <w:noProof/>
          </w:rPr>
          <w:t>3</w:t>
        </w:r>
      </w:ins>
      <w:del w:id="609" w:author="Leorey" w:date="2021-11-07T12:39:00Z">
        <w:r w:rsidR="00AE5C90" w:rsidRPr="00F966D3" w:rsidDel="007F13C8">
          <w:delText xml:space="preserve">Table </w:delText>
        </w:r>
        <w:r w:rsidR="00AE5C90" w:rsidDel="007F13C8">
          <w:rPr>
            <w:noProof/>
          </w:rPr>
          <w:delText>3</w:delText>
        </w:r>
      </w:del>
      <w:r>
        <w:fldChar w:fldCharType="end"/>
      </w:r>
      <w:r>
        <w:t xml:space="preserve"> for a description of the options in the Job menu.</w:t>
      </w:r>
    </w:p>
    <w:p w14:paraId="70AA969D" w14:textId="045B669B" w:rsidR="00AC574D" w:rsidRDefault="008B708B" w:rsidP="00441358">
      <w:pPr>
        <w:pStyle w:val="bodytext1"/>
        <w:numPr>
          <w:ilvl w:val="0"/>
          <w:numId w:val="33"/>
        </w:numPr>
      </w:pPr>
      <w:r>
        <w:t xml:space="preserve">Click on the </w:t>
      </w:r>
      <w:r>
        <w:rPr>
          <w:b/>
          <w:i/>
        </w:rPr>
        <w:t>Load</w:t>
      </w:r>
      <w:r>
        <w:t xml:space="preserve"> option to open the </w:t>
      </w:r>
      <w:r w:rsidRPr="008B708B">
        <w:rPr>
          <w:b/>
          <w:bCs/>
        </w:rPr>
        <w:t>Load Job</w:t>
      </w:r>
      <w:r>
        <w:t xml:space="preserve"> dialog as shown in </w:t>
      </w:r>
      <w:r w:rsidR="004E16B8">
        <w:fldChar w:fldCharType="begin"/>
      </w:r>
      <w:r w:rsidR="004E16B8">
        <w:instrText xml:space="preserve"> REF _Ref85623334 \h </w:instrText>
      </w:r>
      <w:r w:rsidR="004E16B8">
        <w:fldChar w:fldCharType="separate"/>
      </w:r>
      <w:ins w:id="610" w:author="Leorey" w:date="2021-11-07T15:42:00Z">
        <w:r w:rsidR="00D3664A">
          <w:t xml:space="preserve">Figure </w:t>
        </w:r>
        <w:r w:rsidR="00D3664A">
          <w:rPr>
            <w:noProof/>
          </w:rPr>
          <w:t>23</w:t>
        </w:r>
      </w:ins>
      <w:del w:id="611" w:author="Leorey" w:date="2021-11-07T12:39:00Z">
        <w:r w:rsidR="00AE5C90" w:rsidDel="007F13C8">
          <w:delText xml:space="preserve">Figure </w:delText>
        </w:r>
        <w:r w:rsidR="00AE5C90" w:rsidDel="007F13C8">
          <w:rPr>
            <w:noProof/>
          </w:rPr>
          <w:delText>19</w:delText>
        </w:r>
      </w:del>
      <w:r w:rsidR="004E16B8">
        <w:fldChar w:fldCharType="end"/>
      </w:r>
      <w:r>
        <w:t>.</w:t>
      </w:r>
      <w:r w:rsidR="00AC574D">
        <w:t xml:space="preserve"> </w:t>
      </w:r>
      <w:r w:rsidR="00BF6EEB">
        <w:t xml:space="preserve">Please refer to </w:t>
      </w:r>
      <w:r w:rsidR="00BF6EEB">
        <w:fldChar w:fldCharType="begin"/>
      </w:r>
      <w:r w:rsidR="00BF6EEB">
        <w:instrText xml:space="preserve"> REF _Ref85500559 \h </w:instrText>
      </w:r>
      <w:r w:rsidR="00BF6EEB">
        <w:fldChar w:fldCharType="separate"/>
      </w:r>
      <w:r w:rsidR="00D3664A">
        <w:t xml:space="preserve">Table </w:t>
      </w:r>
      <w:r w:rsidR="00D3664A">
        <w:rPr>
          <w:noProof/>
        </w:rPr>
        <w:t>4</w:t>
      </w:r>
      <w:r w:rsidR="00BF6EEB">
        <w:fldChar w:fldCharType="end"/>
      </w:r>
      <w:r w:rsidR="00BF6EEB">
        <w:t xml:space="preserve"> for a description of the controls in the </w:t>
      </w:r>
      <w:r w:rsidR="00BF6EEB" w:rsidRPr="008B708B">
        <w:rPr>
          <w:b/>
          <w:bCs/>
        </w:rPr>
        <w:t>Load Job</w:t>
      </w:r>
      <w:r w:rsidR="00BF6EEB">
        <w:t xml:space="preserve"> dialog.</w:t>
      </w:r>
    </w:p>
    <w:p w14:paraId="0BC84594" w14:textId="3C0DD897" w:rsidR="008B708B" w:rsidRDefault="00AC574D" w:rsidP="00AC574D">
      <w:pPr>
        <w:pStyle w:val="bodytext1"/>
        <w:ind w:left="360"/>
      </w:pPr>
      <w:r>
        <w:t xml:space="preserve">The </w:t>
      </w:r>
      <w:r w:rsidR="00BF6EEB" w:rsidRPr="008B708B">
        <w:rPr>
          <w:b/>
          <w:bCs/>
        </w:rPr>
        <w:t>Load Job</w:t>
      </w:r>
      <w:r w:rsidR="00BF6EEB">
        <w:t xml:space="preserve"> </w:t>
      </w:r>
      <w:r>
        <w:t xml:space="preserve">dialog will list the jobs in the WebDSS server that are available for loading or running. Note that </w:t>
      </w:r>
      <w:r w:rsidRPr="00AC574D">
        <w:rPr>
          <w:b/>
          <w:bCs/>
        </w:rPr>
        <w:t>myJob1</w:t>
      </w:r>
      <w:r>
        <w:t xml:space="preserve"> is listed along with a set of controls. The functions of the controls in the dialog are described in </w:t>
      </w:r>
      <w:r w:rsidR="00597E3B">
        <w:fldChar w:fldCharType="begin"/>
      </w:r>
      <w:r w:rsidR="00597E3B">
        <w:instrText xml:space="preserve"> REF _Ref85500559 \h </w:instrText>
      </w:r>
      <w:r w:rsidR="00597E3B">
        <w:fldChar w:fldCharType="separate"/>
      </w:r>
      <w:r w:rsidR="00D3664A">
        <w:t xml:space="preserve">Table </w:t>
      </w:r>
      <w:r w:rsidR="00D3664A">
        <w:rPr>
          <w:noProof/>
        </w:rPr>
        <w:t>4</w:t>
      </w:r>
      <w:r w:rsidR="00597E3B">
        <w:fldChar w:fldCharType="end"/>
      </w:r>
      <w:r w:rsidR="00597E3B">
        <w:t xml:space="preserve">. </w:t>
      </w:r>
      <w:r>
        <w:t xml:space="preserve">The </w:t>
      </w:r>
      <w:r w:rsidRPr="00AC574D">
        <w:rPr>
          <w:b/>
          <w:bCs/>
        </w:rPr>
        <w:t>Run Simulation</w:t>
      </w:r>
      <w:r>
        <w:t xml:space="preserve"> icon opposite </w:t>
      </w:r>
      <w:r w:rsidRPr="00AC574D">
        <w:rPr>
          <w:b/>
          <w:bCs/>
        </w:rPr>
        <w:t>myJob1</w:t>
      </w:r>
      <w:r>
        <w:t xml:space="preserve"> indicates that </w:t>
      </w:r>
      <w:r w:rsidR="00807047" w:rsidRPr="00AC574D">
        <w:rPr>
          <w:b/>
          <w:bCs/>
        </w:rPr>
        <w:t>myJob1</w:t>
      </w:r>
      <w:r>
        <w:t xml:space="preserve"> has a pending simulation run </w:t>
      </w:r>
      <w:r w:rsidR="00807047">
        <w:t xml:space="preserve">waiting </w:t>
      </w:r>
      <w:r>
        <w:t>to be performed.</w:t>
      </w:r>
    </w:p>
    <w:p w14:paraId="4B0B8D22" w14:textId="7A1C8585" w:rsidR="009B15B6" w:rsidRDefault="00AC574D" w:rsidP="00441358">
      <w:pPr>
        <w:pStyle w:val="bodytext1"/>
        <w:numPr>
          <w:ilvl w:val="0"/>
          <w:numId w:val="33"/>
        </w:numPr>
      </w:pPr>
      <w:r>
        <w:t xml:space="preserve">Click on the </w:t>
      </w:r>
      <w:r w:rsidRPr="00FE6853">
        <w:rPr>
          <w:b/>
          <w:bCs/>
        </w:rPr>
        <w:t>Run Simulation</w:t>
      </w:r>
      <w:r>
        <w:t xml:space="preserve"> button corresponding to </w:t>
      </w:r>
      <w:r w:rsidRPr="00FE6853">
        <w:rPr>
          <w:b/>
          <w:bCs/>
        </w:rPr>
        <w:t>myJob1</w:t>
      </w:r>
      <w:r>
        <w:t>.</w:t>
      </w:r>
      <w:r w:rsidR="00CE3036">
        <w:t xml:space="preserve"> WebDSS will start running the simulation</w:t>
      </w:r>
      <w:r w:rsidR="00807047">
        <w:t>. A</w:t>
      </w:r>
      <w:r w:rsidR="00CE3036">
        <w:t xml:space="preserve"> progress bar </w:t>
      </w:r>
      <w:r w:rsidR="00807047">
        <w:t xml:space="preserve">will be </w:t>
      </w:r>
      <w:r w:rsidR="00CE3036">
        <w:t xml:space="preserve">displayed on the screen, as shown in </w:t>
      </w:r>
      <w:r w:rsidR="00CE3036">
        <w:fldChar w:fldCharType="begin"/>
      </w:r>
      <w:r w:rsidR="00CE3036">
        <w:instrText xml:space="preserve"> REF _Ref85473003 \h </w:instrText>
      </w:r>
      <w:r w:rsidR="00CE3036">
        <w:fldChar w:fldCharType="separate"/>
      </w:r>
      <w:ins w:id="612" w:author="Leorey" w:date="2021-11-07T15:42:00Z">
        <w:r w:rsidR="00D3664A">
          <w:t xml:space="preserve">Figure </w:t>
        </w:r>
        <w:r w:rsidR="00D3664A">
          <w:rPr>
            <w:noProof/>
          </w:rPr>
          <w:t>9</w:t>
        </w:r>
      </w:ins>
      <w:del w:id="613" w:author="Leorey" w:date="2021-11-07T14:49:00Z">
        <w:r w:rsidR="007F13C8" w:rsidDel="00612408">
          <w:delText xml:space="preserve">Figure </w:delText>
        </w:r>
        <w:r w:rsidR="007F13C8" w:rsidDel="00612408">
          <w:rPr>
            <w:noProof/>
          </w:rPr>
          <w:delText>7</w:delText>
        </w:r>
      </w:del>
      <w:r w:rsidR="00CE3036">
        <w:fldChar w:fldCharType="end"/>
      </w:r>
      <w:r w:rsidR="00CE3036">
        <w:t>.</w:t>
      </w:r>
    </w:p>
    <w:p w14:paraId="705E3D7D" w14:textId="50ED1559" w:rsidR="00807047" w:rsidRDefault="00807047" w:rsidP="00441358">
      <w:pPr>
        <w:pStyle w:val="bodytext1"/>
        <w:numPr>
          <w:ilvl w:val="0"/>
          <w:numId w:val="33"/>
        </w:numPr>
      </w:pPr>
      <w:r>
        <w:t>When the progress bar reaches 100% or when the progress bar disappears, the simulation run is complete.</w:t>
      </w:r>
    </w:p>
    <w:p w14:paraId="322433A5" w14:textId="77777777" w:rsidR="00DE7185" w:rsidRPr="00DE7185" w:rsidRDefault="00DE7185" w:rsidP="00DE7185"/>
    <w:p w14:paraId="185AF734" w14:textId="77777777" w:rsidR="00CE3036" w:rsidRDefault="00CE3036" w:rsidP="00CE3036">
      <w:pPr>
        <w:pStyle w:val="bodytext1"/>
        <w:keepNext/>
        <w:jc w:val="center"/>
      </w:pPr>
      <w:r w:rsidRPr="00CE3036">
        <w:rPr>
          <w:noProof/>
        </w:rPr>
        <w:lastRenderedPageBreak/>
        <w:drawing>
          <wp:inline distT="0" distB="0" distL="0" distR="0" wp14:anchorId="10EB1CAB" wp14:editId="6D912C53">
            <wp:extent cx="2678400" cy="10800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080000"/>
                    </a:xfrm>
                    <a:prstGeom prst="rect">
                      <a:avLst/>
                    </a:prstGeom>
                    <a:noFill/>
                    <a:ln w="12700">
                      <a:solidFill>
                        <a:schemeClr val="tx1"/>
                      </a:solidFill>
                    </a:ln>
                  </pic:spPr>
                </pic:pic>
              </a:graphicData>
            </a:graphic>
          </wp:inline>
        </w:drawing>
      </w:r>
    </w:p>
    <w:p w14:paraId="66E7871B" w14:textId="6C47656D" w:rsidR="00CE3036" w:rsidRDefault="00CE3036" w:rsidP="00F966D3">
      <w:pPr>
        <w:pStyle w:val="Caption"/>
      </w:pPr>
      <w:bookmarkStart w:id="614" w:name="_Ref85473003"/>
      <w:r>
        <w:t xml:space="preserve">Figure </w:t>
      </w:r>
      <w:r w:rsidR="0082198C">
        <w:fldChar w:fldCharType="begin"/>
      </w:r>
      <w:r w:rsidR="0082198C">
        <w:instrText xml:space="preserve"> SEQ Figure \* ARABIC </w:instrText>
      </w:r>
      <w:r w:rsidR="0082198C">
        <w:fldChar w:fldCharType="separate"/>
      </w:r>
      <w:ins w:id="615" w:author="Leorey" w:date="2021-11-07T15:42:00Z">
        <w:r w:rsidR="00D3664A">
          <w:rPr>
            <w:noProof/>
          </w:rPr>
          <w:t>9</w:t>
        </w:r>
      </w:ins>
      <w:del w:id="616" w:author="Leorey" w:date="2021-11-07T14:21:00Z">
        <w:r w:rsidR="007F13C8" w:rsidDel="00967815">
          <w:rPr>
            <w:noProof/>
          </w:rPr>
          <w:delText>7</w:delText>
        </w:r>
      </w:del>
      <w:r w:rsidR="0082198C">
        <w:rPr>
          <w:noProof/>
        </w:rPr>
        <w:fldChar w:fldCharType="end"/>
      </w:r>
      <w:bookmarkEnd w:id="614"/>
      <w:r>
        <w:t xml:space="preserve">. Progress bar displayed when running </w:t>
      </w:r>
      <w:r w:rsidR="001D6C76">
        <w:t>the</w:t>
      </w:r>
      <w:r>
        <w:t xml:space="preserve"> simulation</w:t>
      </w:r>
      <w:r w:rsidR="001D6C76">
        <w:t xml:space="preserve"> for </w:t>
      </w:r>
      <w:r w:rsidR="001D6C76" w:rsidRPr="00C158AB">
        <w:rPr>
          <w:b/>
          <w:bCs w:val="0"/>
        </w:rPr>
        <w:t>myJob1</w:t>
      </w:r>
    </w:p>
    <w:p w14:paraId="3F538E1D" w14:textId="77777777" w:rsidR="00CE3036" w:rsidRDefault="00CE3036" w:rsidP="00B409A0">
      <w:pPr>
        <w:pStyle w:val="bodytext1"/>
      </w:pPr>
    </w:p>
    <w:p w14:paraId="60A019E1" w14:textId="77777777" w:rsidR="00404EDF" w:rsidRDefault="00404EDF" w:rsidP="00404EDF">
      <w:pPr>
        <w:pStyle w:val="bodytext1"/>
        <w:keepNext/>
        <w:jc w:val="center"/>
      </w:pPr>
      <w:r w:rsidRPr="00404EDF">
        <w:rPr>
          <w:noProof/>
        </w:rPr>
        <w:drawing>
          <wp:inline distT="0" distB="0" distL="0" distR="0" wp14:anchorId="52A6018F" wp14:editId="394A5DE2">
            <wp:extent cx="6120130" cy="2073910"/>
            <wp:effectExtent l="19050" t="19050" r="13970"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073910"/>
                    </a:xfrm>
                    <a:prstGeom prst="rect">
                      <a:avLst/>
                    </a:prstGeom>
                    <a:noFill/>
                    <a:ln w="12700">
                      <a:solidFill>
                        <a:schemeClr val="tx1"/>
                      </a:solidFill>
                    </a:ln>
                  </pic:spPr>
                </pic:pic>
              </a:graphicData>
            </a:graphic>
          </wp:inline>
        </w:drawing>
      </w:r>
    </w:p>
    <w:p w14:paraId="5A140714" w14:textId="3BABA0CC" w:rsidR="00CE3036" w:rsidRDefault="00404EDF" w:rsidP="00F966D3">
      <w:pPr>
        <w:pStyle w:val="Caption"/>
      </w:pPr>
      <w:bookmarkStart w:id="617" w:name="_Ref85473956"/>
      <w:r>
        <w:t xml:space="preserve">Figure </w:t>
      </w:r>
      <w:r w:rsidR="0082198C">
        <w:fldChar w:fldCharType="begin"/>
      </w:r>
      <w:r w:rsidR="0082198C">
        <w:instrText xml:space="preserve"> SEQ Figure \* ARABIC </w:instrText>
      </w:r>
      <w:r w:rsidR="0082198C">
        <w:fldChar w:fldCharType="separate"/>
      </w:r>
      <w:ins w:id="618" w:author="Leorey" w:date="2021-11-07T15:42:00Z">
        <w:r w:rsidR="00D3664A">
          <w:rPr>
            <w:noProof/>
          </w:rPr>
          <w:t>10</w:t>
        </w:r>
      </w:ins>
      <w:del w:id="619" w:author="Leorey" w:date="2021-11-07T14:21:00Z">
        <w:r w:rsidR="007F13C8" w:rsidDel="00967815">
          <w:rPr>
            <w:noProof/>
          </w:rPr>
          <w:delText>8</w:delText>
        </w:r>
      </w:del>
      <w:r w:rsidR="0082198C">
        <w:rPr>
          <w:noProof/>
        </w:rPr>
        <w:fldChar w:fldCharType="end"/>
      </w:r>
      <w:bookmarkEnd w:id="617"/>
      <w:r>
        <w:t>. Animation bar with simulation of vehicle movement</w:t>
      </w:r>
      <w:r w:rsidR="009B6A2F">
        <w:t xml:space="preserve"> for </w:t>
      </w:r>
      <w:r w:rsidR="009B6A2F" w:rsidRPr="009B6A2F">
        <w:rPr>
          <w:b/>
        </w:rPr>
        <w:t>myJob1</w:t>
      </w:r>
    </w:p>
    <w:p w14:paraId="13BF493C" w14:textId="00B7C244" w:rsidR="00807047" w:rsidRDefault="00404EDF" w:rsidP="00441358">
      <w:pPr>
        <w:pStyle w:val="bodytext1"/>
        <w:numPr>
          <w:ilvl w:val="0"/>
          <w:numId w:val="33"/>
        </w:numPr>
      </w:pPr>
      <w:r>
        <w:t xml:space="preserve">At the conclusion of the simulation run, an animation bar will be displayed at the bottom of the </w:t>
      </w:r>
      <w:r w:rsidR="00DE7185">
        <w:t>Map Viewer</w:t>
      </w:r>
      <w:r w:rsidR="00597E3B">
        <w:t xml:space="preserve">, as shown in </w:t>
      </w:r>
      <w:r w:rsidR="00597E3B">
        <w:fldChar w:fldCharType="begin"/>
      </w:r>
      <w:r w:rsidR="00597E3B">
        <w:instrText xml:space="preserve"> REF _Ref85473956 \h </w:instrText>
      </w:r>
      <w:r w:rsidR="00597E3B">
        <w:fldChar w:fldCharType="separate"/>
      </w:r>
      <w:ins w:id="620" w:author="Leorey" w:date="2021-11-07T15:42:00Z">
        <w:r w:rsidR="00D3664A">
          <w:t xml:space="preserve">Figure </w:t>
        </w:r>
        <w:r w:rsidR="00D3664A">
          <w:rPr>
            <w:noProof/>
          </w:rPr>
          <w:t>10</w:t>
        </w:r>
      </w:ins>
      <w:del w:id="621" w:author="Leorey" w:date="2021-11-07T14:49:00Z">
        <w:r w:rsidR="007F13C8" w:rsidDel="00612408">
          <w:delText xml:space="preserve">Figure </w:delText>
        </w:r>
        <w:r w:rsidR="007F13C8" w:rsidDel="00612408">
          <w:rPr>
            <w:noProof/>
          </w:rPr>
          <w:delText>8</w:delText>
        </w:r>
      </w:del>
      <w:r w:rsidR="00597E3B">
        <w:fldChar w:fldCharType="end"/>
      </w:r>
      <w:r w:rsidR="00597E3B">
        <w:t>.</w:t>
      </w:r>
      <w:r w:rsidR="00FE6853">
        <w:t xml:space="preserve"> The initial time in the simulation bar indicates the time when the first vehicle in the population will be moving.</w:t>
      </w:r>
      <w:r>
        <w:t xml:space="preserve"> </w:t>
      </w:r>
    </w:p>
    <w:p w14:paraId="0647727A" w14:textId="43AE575F" w:rsidR="00404EDF" w:rsidRDefault="00404EDF" w:rsidP="00441358">
      <w:pPr>
        <w:pStyle w:val="bodytext1"/>
        <w:numPr>
          <w:ilvl w:val="0"/>
          <w:numId w:val="33"/>
        </w:numPr>
        <w:rPr>
          <w:ins w:id="622" w:author="Leorey" w:date="2021-11-07T12:02:00Z"/>
        </w:rPr>
      </w:pPr>
      <w:r>
        <w:t xml:space="preserve">Zoom in on Airey’s Inlet in the map and click the play button on the animation bar. The map will show the movement of vehicles along the road network over time, as shown in </w:t>
      </w:r>
      <w:r>
        <w:fldChar w:fldCharType="begin"/>
      </w:r>
      <w:r>
        <w:instrText xml:space="preserve"> REF _Ref85473956 \h </w:instrText>
      </w:r>
      <w:r>
        <w:fldChar w:fldCharType="separate"/>
      </w:r>
      <w:ins w:id="623" w:author="Leorey" w:date="2021-11-07T15:42:00Z">
        <w:r w:rsidR="00D3664A">
          <w:t xml:space="preserve">Figure </w:t>
        </w:r>
        <w:r w:rsidR="00D3664A">
          <w:rPr>
            <w:noProof/>
          </w:rPr>
          <w:t>10</w:t>
        </w:r>
      </w:ins>
      <w:del w:id="624" w:author="Leorey" w:date="2021-11-07T14:49:00Z">
        <w:r w:rsidR="007F13C8" w:rsidDel="00612408">
          <w:delText xml:space="preserve">Figure </w:delText>
        </w:r>
        <w:r w:rsidR="007F13C8" w:rsidDel="00612408">
          <w:rPr>
            <w:noProof/>
          </w:rPr>
          <w:delText>8</w:delText>
        </w:r>
      </w:del>
      <w:r>
        <w:fldChar w:fldCharType="end"/>
      </w:r>
      <w:r>
        <w:t xml:space="preserve">. Use the up/down arrows in the animation bar to increase or decrease the animation speed. </w:t>
      </w:r>
    </w:p>
    <w:p w14:paraId="4641C375" w14:textId="33973C2B" w:rsidR="0011338B" w:rsidRDefault="0011338B" w:rsidP="0011338B">
      <w:pPr>
        <w:pStyle w:val="bodytext1"/>
        <w:numPr>
          <w:ilvl w:val="0"/>
          <w:numId w:val="33"/>
        </w:numPr>
        <w:rPr>
          <w:ins w:id="625" w:author="Leorey" w:date="2021-11-07T12:03:00Z"/>
        </w:rPr>
      </w:pPr>
      <w:ins w:id="626" w:author="Leorey" w:date="2021-11-07T12:03:00Z">
        <w:r>
          <w:t xml:space="preserve">Click on the </w:t>
        </w:r>
        <w:r w:rsidRPr="00597E3B">
          <w:rPr>
            <w:b/>
            <w:iCs/>
          </w:rPr>
          <w:t>Outputs</w:t>
        </w:r>
        <w:r>
          <w:t xml:space="preserve"> button in the Map Viewer. This will remove the focus from the link outputs and load the values of the simulation metrics into the Map Viewer. Please refer to </w:t>
        </w:r>
        <w:r>
          <w:fldChar w:fldCharType="begin"/>
        </w:r>
        <w:r>
          <w:instrText xml:space="preserve"> REF _Ref83639392 \h </w:instrText>
        </w:r>
        <w:r>
          <w:fldChar w:fldCharType="separate"/>
        </w:r>
      </w:ins>
      <w:ins w:id="627" w:author="Leorey" w:date="2021-11-07T15:42:00Z">
        <w:r w:rsidR="00D3664A" w:rsidRPr="00F966D3">
          <w:t xml:space="preserve">Table </w:t>
        </w:r>
        <w:r w:rsidR="00D3664A">
          <w:rPr>
            <w:noProof/>
          </w:rPr>
          <w:t>1</w:t>
        </w:r>
      </w:ins>
      <w:ins w:id="628" w:author="Leorey" w:date="2021-11-07T12:03:00Z">
        <w:r>
          <w:fldChar w:fldCharType="end"/>
        </w:r>
        <w:r>
          <w:t xml:space="preserve"> for a description of the controls in the Map Viewer.</w:t>
        </w:r>
      </w:ins>
    </w:p>
    <w:p w14:paraId="2110EDA3" w14:textId="2E046748" w:rsidR="0011338B" w:rsidRDefault="00F655EB" w:rsidP="00441358">
      <w:pPr>
        <w:pStyle w:val="bodytext1"/>
        <w:numPr>
          <w:ilvl w:val="0"/>
          <w:numId w:val="33"/>
        </w:numPr>
        <w:rPr>
          <w:ins w:id="629" w:author="Leorey" w:date="2021-11-07T12:18:00Z"/>
        </w:rPr>
      </w:pPr>
      <w:ins w:id="630" w:author="Leorey" w:date="2021-11-07T12:13:00Z">
        <w:r>
          <w:t xml:space="preserve">The Map Viewer </w:t>
        </w:r>
      </w:ins>
      <w:ins w:id="631" w:author="Leorey" w:date="2021-11-07T12:14:00Z">
        <w:r>
          <w:t xml:space="preserve">will display </w:t>
        </w:r>
      </w:ins>
      <w:ins w:id="632" w:author="Leorey" w:date="2021-11-07T12:13:00Z">
        <w:r>
          <w:t xml:space="preserve">three layers of metrics  – </w:t>
        </w:r>
        <w:r w:rsidRPr="00C73B30">
          <w:rPr>
            <w:b/>
            <w:bCs/>
          </w:rPr>
          <w:t>Area Burnt</w:t>
        </w:r>
        <w:r>
          <w:t xml:space="preserve">, </w:t>
        </w:r>
        <w:r w:rsidRPr="00C73B30">
          <w:rPr>
            <w:b/>
            <w:bCs/>
          </w:rPr>
          <w:t>Affected Zones</w:t>
        </w:r>
        <w:r>
          <w:t xml:space="preserve">, and </w:t>
        </w:r>
        <w:r w:rsidRPr="00C73B30">
          <w:rPr>
            <w:b/>
            <w:bCs/>
          </w:rPr>
          <w:t>Population in Zones</w:t>
        </w:r>
        <w:r>
          <w:t>.</w:t>
        </w:r>
      </w:ins>
      <w:ins w:id="633" w:author="Leorey" w:date="2021-11-07T12:15:00Z">
        <w:r>
          <w:t xml:space="preserve"> We will now focus on the time of impact of the fire </w:t>
        </w:r>
      </w:ins>
      <w:ins w:id="634" w:author="Leorey" w:date="2021-11-07T15:45:00Z">
        <w:r w:rsidR="00694C9E" w:rsidRPr="002E0C24">
          <w:rPr>
            <w:b/>
          </w:rPr>
          <w:t>Aireysinlet_evac_test</w:t>
        </w:r>
        <w:r w:rsidR="00694C9E">
          <w:t xml:space="preserve"> </w:t>
        </w:r>
      </w:ins>
      <w:ins w:id="635" w:author="Leorey" w:date="2021-11-07T12:15:00Z">
        <w:r>
          <w:t>on the evacuation zones</w:t>
        </w:r>
      </w:ins>
      <w:ins w:id="636" w:author="Leorey" w:date="2021-11-07T12:26:00Z">
        <w:r w:rsidR="007F13C8">
          <w:t xml:space="preserve"> which is provid</w:t>
        </w:r>
      </w:ins>
      <w:ins w:id="637" w:author="Leorey" w:date="2021-11-07T12:27:00Z">
        <w:r w:rsidR="007F13C8">
          <w:t xml:space="preserve">ed by the </w:t>
        </w:r>
      </w:ins>
      <w:ins w:id="638" w:author="Leorey" w:date="2021-11-07T12:35:00Z">
        <w:r w:rsidR="007F13C8">
          <w:t xml:space="preserve"> </w:t>
        </w:r>
        <w:r w:rsidR="007F13C8" w:rsidRPr="00C73B30">
          <w:rPr>
            <w:b/>
            <w:bCs/>
          </w:rPr>
          <w:t>Affected Zones</w:t>
        </w:r>
        <w:r w:rsidR="007F13C8">
          <w:t xml:space="preserve"> </w:t>
        </w:r>
      </w:ins>
      <w:ins w:id="639" w:author="Leorey" w:date="2021-11-07T12:27:00Z">
        <w:r w:rsidR="007F13C8">
          <w:t>layer</w:t>
        </w:r>
      </w:ins>
      <w:ins w:id="640" w:author="Leorey" w:date="2021-11-07T12:15:00Z">
        <w:r>
          <w:t>.</w:t>
        </w:r>
      </w:ins>
    </w:p>
    <w:p w14:paraId="020FDF3D" w14:textId="2FFE63F5" w:rsidR="00F655EB" w:rsidRDefault="00F655EB" w:rsidP="00441358">
      <w:pPr>
        <w:pStyle w:val="bodytext1"/>
        <w:numPr>
          <w:ilvl w:val="0"/>
          <w:numId w:val="33"/>
        </w:numPr>
        <w:rPr>
          <w:ins w:id="641" w:author="Leorey" w:date="2021-11-07T12:20:00Z"/>
        </w:rPr>
      </w:pPr>
      <w:ins w:id="642" w:author="Leorey" w:date="2021-11-07T12:18:00Z">
        <w:r>
          <w:t xml:space="preserve">Turn off the display of the </w:t>
        </w:r>
        <w:r w:rsidRPr="00F655EB">
          <w:rPr>
            <w:b/>
            <w:bCs/>
            <w:rPrChange w:id="643" w:author="Leorey" w:date="2021-11-07T12:19:00Z">
              <w:rPr/>
            </w:rPrChange>
          </w:rPr>
          <w:t>Area Burnt</w:t>
        </w:r>
        <w:r>
          <w:t xml:space="preserve"> layer by clicking on its c</w:t>
        </w:r>
      </w:ins>
      <w:ins w:id="644" w:author="Leorey" w:date="2021-11-07T12:19:00Z">
        <w:r>
          <w:t xml:space="preserve">orresponding </w:t>
        </w:r>
        <w:r w:rsidRPr="00F655EB">
          <w:rPr>
            <w:b/>
            <w:bCs/>
            <w:rPrChange w:id="645" w:author="Leorey" w:date="2021-11-07T12:19:00Z">
              <w:rPr/>
            </w:rPrChange>
          </w:rPr>
          <w:t>Show/Hide</w:t>
        </w:r>
        <w:r>
          <w:t xml:space="preserve"> button.</w:t>
        </w:r>
      </w:ins>
      <w:ins w:id="646" w:author="Leorey" w:date="2021-11-07T12:41:00Z">
        <w:r w:rsidR="007F13C8">
          <w:t xml:space="preserve"> Please refer to </w:t>
        </w:r>
        <w:r w:rsidR="007F13C8" w:rsidRPr="00C73B30">
          <w:rPr>
            <w:b/>
            <w:bCs/>
          </w:rPr>
          <w:fldChar w:fldCharType="begin"/>
        </w:r>
        <w:r w:rsidR="007F13C8" w:rsidRPr="00C73B30">
          <w:rPr>
            <w:b/>
            <w:bCs/>
          </w:rPr>
          <w:instrText xml:space="preserve"> REF _Ref85533553 \r \h </w:instrText>
        </w:r>
        <w:r w:rsidR="007F13C8">
          <w:rPr>
            <w:b/>
            <w:bCs/>
          </w:rPr>
          <w:instrText xml:space="preserve"> \* MERGEFORMAT </w:instrText>
        </w:r>
        <w:r w:rsidR="007F13C8" w:rsidRPr="00C73B30">
          <w:rPr>
            <w:b/>
            <w:bCs/>
          </w:rPr>
        </w:r>
        <w:r w:rsidR="007F13C8" w:rsidRPr="00C73B30">
          <w:rPr>
            <w:b/>
            <w:bCs/>
          </w:rPr>
          <w:fldChar w:fldCharType="separate"/>
        </w:r>
      </w:ins>
      <w:ins w:id="647" w:author="Leorey" w:date="2021-11-07T15:42:00Z">
        <w:r w:rsidR="00D3664A">
          <w:rPr>
            <w:b/>
            <w:bCs/>
          </w:rPr>
          <w:t>10</w:t>
        </w:r>
      </w:ins>
      <w:ins w:id="648" w:author="Leorey" w:date="2021-11-07T12:41:00Z">
        <w:r w:rsidR="007F13C8" w:rsidRPr="00C73B30">
          <w:rPr>
            <w:b/>
            <w:bCs/>
          </w:rPr>
          <w:fldChar w:fldCharType="end"/>
        </w:r>
        <w:r w:rsidR="007F13C8" w:rsidRPr="00C73B30">
          <w:rPr>
            <w:b/>
            <w:bCs/>
          </w:rPr>
          <w:t xml:space="preserve"> </w:t>
        </w:r>
        <w:r w:rsidR="007F13C8" w:rsidRPr="00C73B30">
          <w:rPr>
            <w:b/>
            <w:bCs/>
          </w:rPr>
          <w:fldChar w:fldCharType="begin"/>
        </w:r>
        <w:r w:rsidR="007F13C8" w:rsidRPr="00C73B30">
          <w:rPr>
            <w:b/>
            <w:bCs/>
          </w:rPr>
          <w:instrText xml:space="preserve"> REF _Ref85533537 \h </w:instrText>
        </w:r>
        <w:r w:rsidR="007F13C8">
          <w:rPr>
            <w:b/>
            <w:bCs/>
          </w:rPr>
          <w:instrText xml:space="preserve"> \* MERGEFORMAT </w:instrText>
        </w:r>
        <w:r w:rsidR="007F13C8" w:rsidRPr="00C73B30">
          <w:rPr>
            <w:b/>
            <w:bCs/>
          </w:rPr>
        </w:r>
        <w:r w:rsidR="007F13C8" w:rsidRPr="00C73B30">
          <w:rPr>
            <w:b/>
            <w:bCs/>
          </w:rPr>
          <w:fldChar w:fldCharType="separate"/>
        </w:r>
      </w:ins>
      <w:ins w:id="649" w:author="Leorey" w:date="2021-11-07T15:42:00Z">
        <w:r w:rsidR="00D3664A" w:rsidRPr="00D3664A">
          <w:rPr>
            <w:b/>
            <w:bCs/>
            <w:rPrChange w:id="650" w:author="Leorey" w:date="2021-11-07T15:42:00Z">
              <w:rPr/>
            </w:rPrChange>
          </w:rPr>
          <w:t xml:space="preserve">Appendix G: Outputs Panel </w:t>
        </w:r>
      </w:ins>
      <w:ins w:id="651" w:author="Leorey" w:date="2021-11-07T12:41:00Z">
        <w:r w:rsidR="007F13C8" w:rsidRPr="00C73B30">
          <w:rPr>
            <w:b/>
            <w:bCs/>
          </w:rPr>
          <w:fldChar w:fldCharType="end"/>
        </w:r>
        <w:r w:rsidR="007F13C8">
          <w:t xml:space="preserve"> for more details on the different controls in the </w:t>
        </w:r>
        <w:r w:rsidR="007F13C8" w:rsidRPr="00597E3B">
          <w:rPr>
            <w:b/>
            <w:bCs/>
          </w:rPr>
          <w:t>Outputs</w:t>
        </w:r>
        <w:r w:rsidR="007F13C8">
          <w:t xml:space="preserve"> panel.</w:t>
        </w:r>
      </w:ins>
    </w:p>
    <w:p w14:paraId="2B1B74D0" w14:textId="4EC4E9C5" w:rsidR="00F655EB" w:rsidRDefault="00F655EB" w:rsidP="00F655EB">
      <w:pPr>
        <w:pStyle w:val="bodytext1"/>
        <w:numPr>
          <w:ilvl w:val="0"/>
          <w:numId w:val="33"/>
        </w:numPr>
        <w:rPr>
          <w:ins w:id="652" w:author="Leorey" w:date="2021-11-07T12:20:00Z"/>
        </w:rPr>
      </w:pPr>
      <w:ins w:id="653" w:author="Leorey" w:date="2021-11-07T12:20:00Z">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ins>
    </w:p>
    <w:p w14:paraId="7D51183A" w14:textId="2004A770" w:rsidR="00F655EB" w:rsidRDefault="007F13C8" w:rsidP="00441358">
      <w:pPr>
        <w:pStyle w:val="bodytext1"/>
        <w:numPr>
          <w:ilvl w:val="0"/>
          <w:numId w:val="33"/>
        </w:numPr>
        <w:rPr>
          <w:ins w:id="654" w:author="Leorey" w:date="2021-11-07T12:36:00Z"/>
        </w:rPr>
      </w:pPr>
      <w:ins w:id="655" w:author="Leorey" w:date="2021-11-07T12:24:00Z">
        <w:r>
          <w:t>The Map Viewer</w:t>
        </w:r>
      </w:ins>
      <w:ins w:id="656" w:author="Leorey" w:date="2021-11-07T12:25:00Z">
        <w:r>
          <w:t xml:space="preserve"> will now show a thematic map of the evacuation zones based on the time of impact of the fire</w:t>
        </w:r>
      </w:ins>
      <w:ins w:id="657" w:author="Leorey" w:date="2021-11-07T15:22:00Z">
        <w:r w:rsidR="00AE7E41">
          <w:t xml:space="preserve"> </w:t>
        </w:r>
        <w:r w:rsidR="00AE7E41" w:rsidRPr="002E0C24">
          <w:rPr>
            <w:b/>
          </w:rPr>
          <w:t>Aireysinlet_evac_test</w:t>
        </w:r>
      </w:ins>
      <w:ins w:id="658" w:author="Leorey" w:date="2021-11-07T12:25:00Z">
        <w:r>
          <w:t xml:space="preserve">, as shown in </w:t>
        </w:r>
      </w:ins>
      <w:ins w:id="659" w:author="Leorey" w:date="2021-11-07T12:31:00Z">
        <w:r>
          <w:fldChar w:fldCharType="begin"/>
        </w:r>
        <w:r>
          <w:instrText xml:space="preserve"> REF _Ref87180677 \h </w:instrText>
        </w:r>
      </w:ins>
      <w:r>
        <w:fldChar w:fldCharType="separate"/>
      </w:r>
      <w:ins w:id="660" w:author="Leorey" w:date="2021-11-07T15:42:00Z">
        <w:r w:rsidR="00D3664A">
          <w:t xml:space="preserve">Figure </w:t>
        </w:r>
        <w:r w:rsidR="00D3664A">
          <w:rPr>
            <w:noProof/>
          </w:rPr>
          <w:t>11</w:t>
        </w:r>
      </w:ins>
      <w:ins w:id="661" w:author="Leorey" w:date="2021-11-07T12:31:00Z">
        <w:r>
          <w:fldChar w:fldCharType="end"/>
        </w:r>
      </w:ins>
      <w:ins w:id="662" w:author="Leorey" w:date="2021-11-07T12:25:00Z">
        <w:r>
          <w:t>.</w:t>
        </w:r>
      </w:ins>
    </w:p>
    <w:p w14:paraId="36C8786A" w14:textId="06DDA11D" w:rsidR="007F13C8" w:rsidRDefault="007F13C8" w:rsidP="00441358">
      <w:pPr>
        <w:pStyle w:val="bodytext1"/>
        <w:numPr>
          <w:ilvl w:val="0"/>
          <w:numId w:val="33"/>
        </w:numPr>
      </w:pPr>
      <w:ins w:id="663" w:author="Leorey" w:date="2021-11-07T12:40:00Z">
        <w:r>
          <w:t xml:space="preserve">With the </w:t>
        </w:r>
        <w:r w:rsidRPr="00597E3B">
          <w:rPr>
            <w:b/>
            <w:bCs/>
          </w:rPr>
          <w:t>Show Layer Values</w:t>
        </w:r>
        <w:r>
          <w:t xml:space="preserve"> button enabled, m</w:t>
        </w:r>
      </w:ins>
      <w:ins w:id="664" w:author="Leorey" w:date="2021-11-07T12:36:00Z">
        <w:r>
          <w:t>ove the mouse over the town of Airey’s</w:t>
        </w:r>
      </w:ins>
      <w:ins w:id="665" w:author="Leorey" w:date="2021-11-07T12:37:00Z">
        <w:r>
          <w:t xml:space="preserve"> Inlet</w:t>
        </w:r>
      </w:ins>
      <w:ins w:id="666" w:author="Leorey" w:date="2021-11-07T12:40:00Z">
        <w:r>
          <w:t xml:space="preserve"> and the Map Viewer will display a balloon </w:t>
        </w:r>
      </w:ins>
      <w:ins w:id="667" w:author="Leorey" w:date="2021-11-07T12:42:00Z">
        <w:r>
          <w:t xml:space="preserve">showing the time of impact of the fire </w:t>
        </w:r>
      </w:ins>
      <w:ins w:id="668" w:author="Leorey" w:date="2021-11-07T15:26:00Z">
        <w:r w:rsidR="00AE7E41" w:rsidRPr="002E0C24">
          <w:rPr>
            <w:b/>
          </w:rPr>
          <w:t>Aireysinlet_evac_test</w:t>
        </w:r>
        <w:r w:rsidR="00AE7E41">
          <w:t xml:space="preserve"> </w:t>
        </w:r>
      </w:ins>
      <w:ins w:id="669" w:author="Leorey" w:date="2021-11-07T15:27:00Z">
        <w:r w:rsidR="00AE7E41">
          <w:t>on</w:t>
        </w:r>
      </w:ins>
      <w:ins w:id="670" w:author="Leorey" w:date="2021-11-07T12:42:00Z">
        <w:r>
          <w:t xml:space="preserve"> the town.</w:t>
        </w:r>
      </w:ins>
      <w:ins w:id="671" w:author="Leorey" w:date="2021-11-07T12:37:00Z">
        <w:r>
          <w:t xml:space="preserve"> </w:t>
        </w:r>
      </w:ins>
    </w:p>
    <w:p w14:paraId="6017A0E5" w14:textId="6F5ACA5C" w:rsidR="00FE6853" w:rsidRDefault="00FE6853" w:rsidP="00B409A0">
      <w:pPr>
        <w:pStyle w:val="bodytext1"/>
      </w:pPr>
      <w:r>
        <w:t>Since a small population</w:t>
      </w:r>
      <w:r w:rsidR="00807047">
        <w:t xml:space="preserve"> </w:t>
      </w:r>
      <w:r>
        <w:t xml:space="preserve">of 20 was used in the scenario for </w:t>
      </w:r>
      <w:r w:rsidRPr="00FE6853">
        <w:rPr>
          <w:b/>
          <w:bCs/>
        </w:rPr>
        <w:t>myJob1</w:t>
      </w:r>
      <w:r>
        <w:t xml:space="preserve">, very few vehicles will be seen in the road network during the animation of the evacuation in </w:t>
      </w:r>
      <w:r w:rsidRPr="00FE6853">
        <w:rPr>
          <w:b/>
          <w:bCs/>
        </w:rPr>
        <w:t>myJob1</w:t>
      </w:r>
      <w:r>
        <w:t xml:space="preserve">. In order to see more vehicles on the roads, </w:t>
      </w:r>
      <w:ins w:id="672" w:author="Leorey" w:date="2021-11-07T14:51:00Z">
        <w:r w:rsidR="00612408">
          <w:t xml:space="preserve">and produce meaningful analyses for the other metrics, </w:t>
        </w:r>
      </w:ins>
      <w:r>
        <w:t>we will have to look at a simulation that use</w:t>
      </w:r>
      <w:r w:rsidR="00BF6EEB">
        <w:t>s</w:t>
      </w:r>
      <w:r>
        <w:t xml:space="preserve"> a much larger population.</w:t>
      </w:r>
    </w:p>
    <w:p w14:paraId="28A26238" w14:textId="28725342" w:rsidR="00A77A23" w:rsidDel="00612408" w:rsidRDefault="00D4133D" w:rsidP="00A77A23">
      <w:pPr>
        <w:pStyle w:val="Heading2"/>
        <w:rPr>
          <w:moveFrom w:id="673" w:author="Leorey" w:date="2021-11-07T14:46:00Z"/>
        </w:rPr>
      </w:pPr>
      <w:moveFromRangeStart w:id="674" w:author="Leorey" w:date="2021-11-07T14:46:00Z" w:name="move87188828"/>
      <w:moveFrom w:id="675" w:author="Leorey" w:date="2021-11-07T14:46:00Z">
        <w:r w:rsidDel="00612408">
          <w:lastRenderedPageBreak/>
          <w:t>Loading</w:t>
        </w:r>
        <w:r w:rsidR="00A77A23" w:rsidDel="00612408">
          <w:t xml:space="preserve"> </w:t>
        </w:r>
        <w:r w:rsidR="00807047" w:rsidDel="00612408">
          <w:t xml:space="preserve">a previously saved </w:t>
        </w:r>
        <w:r w:rsidR="00A77A23" w:rsidDel="00612408">
          <w:t>job file</w:t>
        </w:r>
      </w:moveFrom>
    </w:p>
    <w:p w14:paraId="6262C446" w14:textId="568D2B8B" w:rsidR="00807047" w:rsidDel="00612408" w:rsidRDefault="00A77A23" w:rsidP="00A77A23">
      <w:pPr>
        <w:pStyle w:val="bodytext1"/>
        <w:rPr>
          <w:moveFrom w:id="676" w:author="Leorey" w:date="2021-11-07T14:46:00Z"/>
        </w:rPr>
      </w:pPr>
      <w:moveFrom w:id="677" w:author="Leorey" w:date="2021-11-07T14:46:00Z">
        <w:r w:rsidDel="00612408">
          <w:t xml:space="preserve">WebDSS </w:t>
        </w:r>
        <w:r w:rsidR="00D4133D" w:rsidDel="00612408">
          <w:t xml:space="preserve">provides </w:t>
        </w:r>
        <w:r w:rsidR="00807047" w:rsidDel="00612408">
          <w:t>two sample jobs that contain completed simulation runs</w:t>
        </w:r>
        <w:r w:rsidR="00D4133D" w:rsidDel="00612408">
          <w:t xml:space="preserve"> using large populations</w:t>
        </w:r>
        <w:r w:rsidR="00807047" w:rsidDel="00612408">
          <w:t>.</w:t>
        </w:r>
      </w:moveFrom>
    </w:p>
    <w:p w14:paraId="06B61260" w14:textId="3D241674" w:rsidR="00D4133D" w:rsidRPr="00807047" w:rsidDel="00612408" w:rsidRDefault="00D4133D" w:rsidP="00441358">
      <w:pPr>
        <w:pStyle w:val="bodytext1"/>
        <w:numPr>
          <w:ilvl w:val="0"/>
          <w:numId w:val="25"/>
        </w:numPr>
        <w:rPr>
          <w:moveFrom w:id="678" w:author="Leorey" w:date="2021-11-07T14:46:00Z"/>
        </w:rPr>
      </w:pPr>
      <w:moveFrom w:id="679" w:author="Leorey" w:date="2021-11-07T14:46:00Z">
        <w:r w:rsidDel="00612408">
          <w:rPr>
            <w:b/>
            <w:bCs/>
          </w:rPr>
          <w:t>SCS-Scenario-1</w:t>
        </w:r>
        <w:r w:rsidRPr="00807047" w:rsidDel="00612408">
          <w:t xml:space="preserve"> </w:t>
        </w:r>
        <w:r w:rsidDel="00612408">
          <w:t xml:space="preserve">provides outputs </w:t>
        </w:r>
        <w:r w:rsidR="00DE7185" w:rsidDel="00612408">
          <w:t>from</w:t>
        </w:r>
        <w:r w:rsidDel="00612408">
          <w:t xml:space="preserve"> a simulation run using the </w:t>
        </w:r>
        <w:r w:rsidRPr="00807047" w:rsidDel="00612408">
          <w:rPr>
            <w:b/>
            <w:bCs/>
          </w:rPr>
          <w:t>Surf Coast Shire</w:t>
        </w:r>
        <w:r w:rsidDel="00612408">
          <w:t xml:space="preserve"> </w:t>
        </w:r>
        <w:r w:rsidRPr="00807047" w:rsidDel="00612408">
          <w:rPr>
            <w:b/>
            <w:bCs/>
          </w:rPr>
          <w:t>Roads</w:t>
        </w:r>
        <w:r w:rsidDel="00612408">
          <w:t xml:space="preserve"> network,  </w:t>
        </w:r>
        <w:r w:rsidRPr="00807047" w:rsidDel="00612408">
          <w:t xml:space="preserve"> the </w:t>
        </w:r>
        <w:r w:rsidDel="00612408">
          <w:t xml:space="preserve">fire event file </w:t>
        </w:r>
        <w:r w:rsidRPr="00807047" w:rsidDel="00612408">
          <w:rPr>
            <w:b/>
            <w:bCs/>
          </w:rPr>
          <w:t>DSSrun2_grid</w:t>
        </w:r>
        <w:r w:rsidDel="00612408">
          <w:t xml:space="preserve">, the population file </w:t>
        </w:r>
        <w:r w:rsidDel="00612408">
          <w:rPr>
            <w:b/>
            <w:bCs/>
          </w:rPr>
          <w:t>typical-midweek-day-in-jan-plans-epsg32754</w:t>
        </w:r>
        <w:r w:rsidDel="00612408">
          <w:t>, and no evacuation messages for all evacuation zones</w:t>
        </w:r>
        <w:r w:rsidRPr="00807047" w:rsidDel="00612408">
          <w:t xml:space="preserve">. </w:t>
        </w:r>
      </w:moveFrom>
    </w:p>
    <w:p w14:paraId="58AD3301" w14:textId="5A66F960" w:rsidR="00D4133D" w:rsidRPr="00807047" w:rsidDel="00612408" w:rsidRDefault="00D4133D" w:rsidP="00441358">
      <w:pPr>
        <w:pStyle w:val="bodytext1"/>
        <w:numPr>
          <w:ilvl w:val="0"/>
          <w:numId w:val="25"/>
        </w:numPr>
        <w:rPr>
          <w:moveFrom w:id="680" w:author="Leorey" w:date="2021-11-07T14:46:00Z"/>
        </w:rPr>
      </w:pPr>
      <w:moveFrom w:id="681" w:author="Leorey" w:date="2021-11-07T14:46:00Z">
        <w:r w:rsidDel="00612408">
          <w:rPr>
            <w:b/>
            <w:bCs/>
          </w:rPr>
          <w:t>SCS-Scenario-2</w:t>
        </w:r>
        <w:r w:rsidRPr="00807047" w:rsidDel="00612408">
          <w:t xml:space="preserve"> </w:t>
        </w:r>
        <w:r w:rsidDel="00612408">
          <w:t xml:space="preserve">provides outputs </w:t>
        </w:r>
        <w:r w:rsidR="00DE7185" w:rsidDel="00612408">
          <w:t>from</w:t>
        </w:r>
        <w:r w:rsidDel="00612408">
          <w:t xml:space="preserve"> a simulation run using the </w:t>
        </w:r>
        <w:r w:rsidRPr="00807047" w:rsidDel="00612408">
          <w:rPr>
            <w:b/>
            <w:bCs/>
          </w:rPr>
          <w:t>Surf Coast Shire</w:t>
        </w:r>
        <w:r w:rsidDel="00612408">
          <w:t xml:space="preserve"> </w:t>
        </w:r>
        <w:r w:rsidRPr="00807047" w:rsidDel="00612408">
          <w:rPr>
            <w:b/>
            <w:bCs/>
          </w:rPr>
          <w:t>Roads</w:t>
        </w:r>
        <w:r w:rsidDel="00612408">
          <w:t xml:space="preserve"> network,  </w:t>
        </w:r>
        <w:r w:rsidRPr="00807047" w:rsidDel="00612408">
          <w:t xml:space="preserve"> the </w:t>
        </w:r>
        <w:r w:rsidDel="00612408">
          <w:t xml:space="preserve">fire event file </w:t>
        </w:r>
        <w:r w:rsidRPr="00807047" w:rsidDel="00612408">
          <w:rPr>
            <w:b/>
            <w:bCs/>
          </w:rPr>
          <w:t>DSSrun2_grid</w:t>
        </w:r>
        <w:r w:rsidDel="00612408">
          <w:t xml:space="preserve">, the population file </w:t>
        </w:r>
        <w:r w:rsidRPr="00807047" w:rsidDel="00612408">
          <w:rPr>
            <w:b/>
            <w:bCs/>
          </w:rPr>
          <w:t>Anglesea_Weekday_10_000_Persons</w:t>
        </w:r>
        <w:r w:rsidDel="00612408">
          <w:t xml:space="preserve">, and evacuation messages of </w:t>
        </w:r>
        <w:r w:rsidRPr="00807047" w:rsidDel="00612408">
          <w:rPr>
            <w:b/>
            <w:bCs/>
          </w:rPr>
          <w:t>EVACUATE_NOW at 1200</w:t>
        </w:r>
        <w:r w:rsidDel="00612408">
          <w:t xml:space="preserve"> for all evacuation zones</w:t>
        </w:r>
        <w:r w:rsidRPr="00807047" w:rsidDel="00612408">
          <w:t xml:space="preserve">. </w:t>
        </w:r>
      </w:moveFrom>
    </w:p>
    <w:moveFromRangeEnd w:id="674"/>
    <w:p w14:paraId="3E6244F1" w14:textId="77777777" w:rsidR="007F13C8" w:rsidRDefault="007F13C8" w:rsidP="007F13C8">
      <w:pPr>
        <w:pStyle w:val="bodytext1"/>
        <w:keepNext/>
        <w:jc w:val="center"/>
        <w:rPr>
          <w:ins w:id="682" w:author="Leorey" w:date="2021-11-07T12:28:00Z"/>
        </w:rPr>
        <w:pPrChange w:id="683" w:author="Leorey" w:date="2021-11-07T12:29:00Z">
          <w:pPr>
            <w:pStyle w:val="bodytext1"/>
          </w:pPr>
        </w:pPrChange>
      </w:pPr>
      <w:ins w:id="684" w:author="Leorey" w:date="2021-11-07T12:27:00Z">
        <w:r w:rsidRPr="007F13C8">
          <w:rPr>
            <w:noProof/>
          </w:rPr>
          <w:drawing>
            <wp:inline distT="0" distB="0" distL="0" distR="0" wp14:anchorId="61C417F4" wp14:editId="6067A0D9">
              <wp:extent cx="5821200" cy="2340000"/>
              <wp:effectExtent l="19050" t="19050" r="273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200" cy="2340000"/>
                      </a:xfrm>
                      <a:prstGeom prst="rect">
                        <a:avLst/>
                      </a:prstGeom>
                      <a:noFill/>
                      <a:ln w="12700">
                        <a:solidFill>
                          <a:schemeClr val="tx1"/>
                        </a:solidFill>
                      </a:ln>
                    </pic:spPr>
                  </pic:pic>
                </a:graphicData>
              </a:graphic>
            </wp:inline>
          </w:drawing>
        </w:r>
      </w:ins>
    </w:p>
    <w:p w14:paraId="4831E992" w14:textId="4386204B" w:rsidR="007F13C8" w:rsidRDefault="007F13C8" w:rsidP="007F13C8">
      <w:pPr>
        <w:pStyle w:val="Caption"/>
        <w:rPr>
          <w:ins w:id="685" w:author="Leorey" w:date="2021-11-07T12:27:00Z"/>
        </w:rPr>
        <w:pPrChange w:id="686" w:author="Leorey" w:date="2021-11-07T12:29:00Z">
          <w:pPr>
            <w:pStyle w:val="bodytext1"/>
          </w:pPr>
        </w:pPrChange>
      </w:pPr>
      <w:bookmarkStart w:id="687" w:name="_Ref87180677"/>
      <w:ins w:id="688" w:author="Leorey" w:date="2021-11-07T12:28:00Z">
        <w:r>
          <w:t xml:space="preserve">Figure </w:t>
        </w:r>
        <w:r>
          <w:fldChar w:fldCharType="begin"/>
        </w:r>
        <w:r>
          <w:instrText xml:space="preserve"> SEQ Figure \* ARABIC </w:instrText>
        </w:r>
      </w:ins>
      <w:r>
        <w:fldChar w:fldCharType="separate"/>
      </w:r>
      <w:ins w:id="689" w:author="Leorey" w:date="2021-11-07T15:42:00Z">
        <w:r w:rsidR="00D3664A">
          <w:rPr>
            <w:noProof/>
          </w:rPr>
          <w:t>11</w:t>
        </w:r>
      </w:ins>
      <w:ins w:id="690" w:author="Leorey" w:date="2021-11-07T12:28:00Z">
        <w:r>
          <w:fldChar w:fldCharType="end"/>
        </w:r>
        <w:bookmarkEnd w:id="687"/>
        <w:r>
          <w:t>. Thematic map showing</w:t>
        </w:r>
      </w:ins>
      <w:ins w:id="691" w:author="Leorey" w:date="2021-11-07T12:29:00Z">
        <w:r>
          <w:t xml:space="preserve"> time of impact of fire </w:t>
        </w:r>
      </w:ins>
      <w:ins w:id="692" w:author="Leorey" w:date="2021-11-07T15:21:00Z">
        <w:r w:rsidR="00AE7E41">
          <w:t xml:space="preserve"> </w:t>
        </w:r>
        <w:r w:rsidR="00AE7E41" w:rsidRPr="002E0C24">
          <w:rPr>
            <w:b/>
            <w:bCs w:val="0"/>
          </w:rPr>
          <w:t>Aireysinlet_evac_test</w:t>
        </w:r>
        <w:r w:rsidR="00AE7E41">
          <w:t xml:space="preserve"> </w:t>
        </w:r>
      </w:ins>
      <w:ins w:id="693" w:author="Leorey" w:date="2021-11-07T12:29:00Z">
        <w:r>
          <w:t>on evacuation zones.</w:t>
        </w:r>
      </w:ins>
    </w:p>
    <w:p w14:paraId="3B79B011" w14:textId="77777777" w:rsidR="00612408" w:rsidRDefault="00612408" w:rsidP="00612408">
      <w:pPr>
        <w:pStyle w:val="Heading2"/>
        <w:rPr>
          <w:moveTo w:id="694" w:author="Leorey" w:date="2021-11-07T14:46:00Z"/>
        </w:rPr>
      </w:pPr>
      <w:bookmarkStart w:id="695" w:name="_Toc87192206"/>
      <w:moveToRangeStart w:id="696" w:author="Leorey" w:date="2021-11-07T14:46:00Z" w:name="move87188828"/>
      <w:moveTo w:id="697" w:author="Leorey" w:date="2021-11-07T14:46:00Z">
        <w:r>
          <w:t>Loading a previously saved job file</w:t>
        </w:r>
        <w:bookmarkEnd w:id="695"/>
      </w:moveTo>
    </w:p>
    <w:p w14:paraId="46644DFF" w14:textId="77777777" w:rsidR="00612408" w:rsidRDefault="00612408" w:rsidP="00612408">
      <w:pPr>
        <w:pStyle w:val="bodytext1"/>
        <w:rPr>
          <w:moveTo w:id="698" w:author="Leorey" w:date="2021-11-07T14:46:00Z"/>
        </w:rPr>
      </w:pPr>
      <w:moveTo w:id="699" w:author="Leorey" w:date="2021-11-07T14:46:00Z">
        <w:r>
          <w:t>WebDSS provides two sample jobs that contain completed simulation runs using large populations.</w:t>
        </w:r>
      </w:moveTo>
    </w:p>
    <w:p w14:paraId="111116F7" w14:textId="77777777" w:rsidR="00612408" w:rsidRPr="00807047" w:rsidRDefault="00612408" w:rsidP="00612408">
      <w:pPr>
        <w:pStyle w:val="bodytext1"/>
        <w:numPr>
          <w:ilvl w:val="0"/>
          <w:numId w:val="25"/>
        </w:numPr>
        <w:rPr>
          <w:moveTo w:id="700" w:author="Leorey" w:date="2021-11-07T14:46:00Z"/>
        </w:rPr>
      </w:pPr>
      <w:moveTo w:id="701" w:author="Leorey" w:date="2021-11-07T14:46:00Z">
        <w:r>
          <w:rPr>
            <w:b/>
            <w:bCs/>
          </w:rPr>
          <w:t>SCS-Scenario-1</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Pr>
            <w:b/>
            <w:bCs/>
          </w:rPr>
          <w:t>typical-midweek-day-in-jan-plans-epsg32754</w:t>
        </w:r>
        <w:r>
          <w:t>, and no evacuation messages for all evacuation zones</w:t>
        </w:r>
        <w:r w:rsidRPr="00807047">
          <w:t xml:space="preserve">. </w:t>
        </w:r>
      </w:moveTo>
    </w:p>
    <w:p w14:paraId="57AAC7B6" w14:textId="77777777" w:rsidR="00612408" w:rsidRPr="00807047" w:rsidRDefault="00612408" w:rsidP="00612408">
      <w:pPr>
        <w:pStyle w:val="bodytext1"/>
        <w:numPr>
          <w:ilvl w:val="0"/>
          <w:numId w:val="25"/>
        </w:numPr>
        <w:rPr>
          <w:moveTo w:id="702" w:author="Leorey" w:date="2021-11-07T14:46:00Z"/>
        </w:rPr>
      </w:pPr>
      <w:moveTo w:id="703" w:author="Leorey" w:date="2021-11-07T14:46:00Z">
        <w:r>
          <w:rPr>
            <w:b/>
            <w:bCs/>
          </w:rPr>
          <w:t>SCS-Scenario-2</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sidRPr="00807047">
          <w:rPr>
            <w:b/>
            <w:bCs/>
          </w:rPr>
          <w:t>Anglesea_Weekday_10_000_Persons</w:t>
        </w:r>
        <w:r>
          <w:t xml:space="preserve">, and evacuation messages of </w:t>
        </w:r>
        <w:r w:rsidRPr="00807047">
          <w:rPr>
            <w:b/>
            <w:bCs/>
          </w:rPr>
          <w:t>EVACUATE_NOW at 1200</w:t>
        </w:r>
        <w:r>
          <w:t xml:space="preserve"> for all evacuation zones</w:t>
        </w:r>
        <w:r w:rsidRPr="00807047">
          <w:t xml:space="preserve">. </w:t>
        </w:r>
      </w:moveTo>
    </w:p>
    <w:moveToRangeEnd w:id="696"/>
    <w:p w14:paraId="52A9E5FC" w14:textId="0CA59AD7" w:rsidR="00807047" w:rsidRDefault="002953D6" w:rsidP="00A77A23">
      <w:pPr>
        <w:pStyle w:val="bodytext1"/>
      </w:pPr>
      <w:r>
        <w:t xml:space="preserve">We will now load the simulation outputs of </w:t>
      </w:r>
      <w:r>
        <w:rPr>
          <w:b/>
          <w:bCs/>
        </w:rPr>
        <w:t>SCS-Scenario-2</w:t>
      </w:r>
      <w:r>
        <w:t>.</w:t>
      </w:r>
    </w:p>
    <w:p w14:paraId="05CCFAA1" w14:textId="354D30D7" w:rsidR="00BF6EEB" w:rsidRDefault="00BF6EEB" w:rsidP="00441358">
      <w:pPr>
        <w:pStyle w:val="bodytext1"/>
        <w:numPr>
          <w:ilvl w:val="0"/>
          <w:numId w:val="34"/>
        </w:numPr>
      </w:pPr>
      <w:r>
        <w:t xml:space="preserve">Click on the </w:t>
      </w:r>
      <w:r w:rsidRPr="00597E3B">
        <w:rPr>
          <w:b/>
          <w:iCs/>
        </w:rPr>
        <w:t>Show Menu</w:t>
      </w:r>
      <w:r>
        <w:t xml:space="preserve"> button in the Map Viewer. This will open the Main menu as shown in </w:t>
      </w:r>
      <w:r w:rsidR="004E16B8">
        <w:fldChar w:fldCharType="begin"/>
      </w:r>
      <w:r w:rsidR="004E16B8">
        <w:instrText xml:space="preserve"> REF _Ref85622598 \h </w:instrText>
      </w:r>
      <w:r w:rsidR="004E16B8">
        <w:fldChar w:fldCharType="separate"/>
      </w:r>
      <w:ins w:id="704" w:author="Leorey" w:date="2021-11-07T15:42:00Z">
        <w:r w:rsidR="00D3664A">
          <w:t xml:space="preserve">Figure </w:t>
        </w:r>
        <w:r w:rsidR="00D3664A">
          <w:rPr>
            <w:noProof/>
          </w:rPr>
          <w:t>20</w:t>
        </w:r>
      </w:ins>
      <w:del w:id="705" w:author="Leorey" w:date="2021-11-07T12:39:00Z">
        <w:r w:rsidR="00AE5C90" w:rsidDel="007F13C8">
          <w:delText xml:space="preserve">Figure </w:delText>
        </w:r>
        <w:r w:rsidR="00AE5C90" w:rsidDel="007F13C8">
          <w:rPr>
            <w:noProof/>
          </w:rPr>
          <w:delText>16</w:delText>
        </w:r>
      </w:del>
      <w:r w:rsidR="004E16B8">
        <w:fldChar w:fldCharType="end"/>
      </w:r>
      <w:r w:rsidR="004E16B8">
        <w:t xml:space="preserve">. </w:t>
      </w:r>
      <w:r>
        <w:t xml:space="preserve">Please refer to </w:t>
      </w:r>
      <w:r>
        <w:fldChar w:fldCharType="begin"/>
      </w:r>
      <w:r>
        <w:instrText xml:space="preserve"> REF _Ref85500154 \h </w:instrText>
      </w:r>
      <w:r>
        <w:fldChar w:fldCharType="separate"/>
      </w:r>
      <w:ins w:id="706" w:author="Leorey" w:date="2021-11-07T15:42:00Z">
        <w:r w:rsidR="00D3664A" w:rsidRPr="00F966D3">
          <w:t xml:space="preserve">Table </w:t>
        </w:r>
        <w:r w:rsidR="00D3664A">
          <w:rPr>
            <w:noProof/>
          </w:rPr>
          <w:t>2</w:t>
        </w:r>
      </w:ins>
      <w:del w:id="707" w:author="Leorey" w:date="2021-11-07T12:39:00Z">
        <w:r w:rsidR="00AE5C90" w:rsidRPr="00F966D3" w:rsidDel="007F13C8">
          <w:delText xml:space="preserve">Table </w:delText>
        </w:r>
        <w:r w:rsidR="00AE5C90" w:rsidDel="007F13C8">
          <w:rPr>
            <w:noProof/>
          </w:rPr>
          <w:delText>2</w:delText>
        </w:r>
      </w:del>
      <w:r>
        <w:fldChar w:fldCharType="end"/>
      </w:r>
      <w:r>
        <w:t xml:space="preserve"> for a description of the options in the Main menu.</w:t>
      </w:r>
    </w:p>
    <w:p w14:paraId="23B7B57A" w14:textId="1992DBB0" w:rsidR="00BF6EEB" w:rsidRDefault="00BF6EEB" w:rsidP="00441358">
      <w:pPr>
        <w:pStyle w:val="bodytext1"/>
        <w:numPr>
          <w:ilvl w:val="0"/>
          <w:numId w:val="34"/>
        </w:numPr>
      </w:pPr>
      <w:r>
        <w:t xml:space="preserve">Click on the </w:t>
      </w:r>
      <w:r w:rsidRPr="00597E3B">
        <w:rPr>
          <w:b/>
          <w:iCs/>
        </w:rPr>
        <w:t>Job</w:t>
      </w:r>
      <w:r w:rsidRPr="00597E3B">
        <w:rPr>
          <w:iCs/>
        </w:rPr>
        <w:t xml:space="preserve"> </w:t>
      </w:r>
      <w:r>
        <w:t>option to open the Job menu as shown in</w:t>
      </w:r>
      <w:r w:rsidR="004E16B8">
        <w:t xml:space="preserve"> </w:t>
      </w:r>
      <w:r w:rsidR="004E16B8">
        <w:fldChar w:fldCharType="begin"/>
      </w:r>
      <w:r w:rsidR="004E16B8">
        <w:instrText xml:space="preserve"> REF _Ref85622992 \h </w:instrText>
      </w:r>
      <w:r w:rsidR="004E16B8">
        <w:fldChar w:fldCharType="separate"/>
      </w:r>
      <w:ins w:id="708" w:author="Leorey" w:date="2021-11-07T15:42:00Z">
        <w:r w:rsidR="00D3664A">
          <w:t xml:space="preserve">Figure </w:t>
        </w:r>
        <w:r w:rsidR="00D3664A">
          <w:rPr>
            <w:noProof/>
          </w:rPr>
          <w:t>21</w:t>
        </w:r>
      </w:ins>
      <w:del w:id="709" w:author="Leorey" w:date="2021-11-07T12:39:00Z">
        <w:r w:rsidR="00AE5C90" w:rsidDel="007F13C8">
          <w:delText xml:space="preserve">Figure </w:delText>
        </w:r>
        <w:r w:rsidR="00AE5C90" w:rsidDel="007F13C8">
          <w:rPr>
            <w:noProof/>
          </w:rPr>
          <w:delText>17</w:delText>
        </w:r>
      </w:del>
      <w:r w:rsidR="004E16B8">
        <w:fldChar w:fldCharType="end"/>
      </w:r>
      <w:r>
        <w:t xml:space="preserve">. Please refer to </w:t>
      </w:r>
      <w:r>
        <w:fldChar w:fldCharType="begin"/>
      </w:r>
      <w:r>
        <w:instrText xml:space="preserve"> REF _Ref85500202 \h </w:instrText>
      </w:r>
      <w:r>
        <w:fldChar w:fldCharType="separate"/>
      </w:r>
      <w:ins w:id="710" w:author="Leorey" w:date="2021-11-07T15:42:00Z">
        <w:r w:rsidR="00D3664A" w:rsidRPr="00F966D3">
          <w:t xml:space="preserve">Table </w:t>
        </w:r>
        <w:r w:rsidR="00D3664A">
          <w:rPr>
            <w:noProof/>
          </w:rPr>
          <w:t>3</w:t>
        </w:r>
      </w:ins>
      <w:del w:id="711" w:author="Leorey" w:date="2021-11-07T12:39:00Z">
        <w:r w:rsidR="00AE5C90" w:rsidRPr="00F966D3" w:rsidDel="007F13C8">
          <w:delText xml:space="preserve">Table </w:delText>
        </w:r>
        <w:r w:rsidR="00AE5C90" w:rsidDel="007F13C8">
          <w:rPr>
            <w:noProof/>
          </w:rPr>
          <w:delText>3</w:delText>
        </w:r>
      </w:del>
      <w:r>
        <w:fldChar w:fldCharType="end"/>
      </w:r>
      <w:r>
        <w:t xml:space="preserve"> for a description of the options in the Job menu.</w:t>
      </w:r>
    </w:p>
    <w:p w14:paraId="59B9CBA1" w14:textId="220D9A15" w:rsidR="00BF6EEB" w:rsidRDefault="00BF6EEB" w:rsidP="00441358">
      <w:pPr>
        <w:pStyle w:val="bodytext1"/>
        <w:numPr>
          <w:ilvl w:val="0"/>
          <w:numId w:val="34"/>
        </w:numPr>
      </w:pPr>
      <w:r>
        <w:t xml:space="preserve">Click on the </w:t>
      </w:r>
      <w:r w:rsidRPr="00597E3B">
        <w:rPr>
          <w:b/>
          <w:iCs/>
        </w:rPr>
        <w:t>Load</w:t>
      </w:r>
      <w:r>
        <w:t xml:space="preserve"> option to open the </w:t>
      </w:r>
      <w:r w:rsidRPr="008B708B">
        <w:rPr>
          <w:b/>
          <w:bCs/>
        </w:rPr>
        <w:t>Load Job</w:t>
      </w:r>
      <w:r>
        <w:t xml:space="preserve"> dialog as shown in</w:t>
      </w:r>
      <w:r w:rsidR="004E16B8">
        <w:t xml:space="preserve"> </w:t>
      </w:r>
      <w:r w:rsidR="004E16B8">
        <w:fldChar w:fldCharType="begin"/>
      </w:r>
      <w:r w:rsidR="004E16B8">
        <w:instrText xml:space="preserve"> REF _Ref85623334 \h </w:instrText>
      </w:r>
      <w:r w:rsidR="004E16B8">
        <w:fldChar w:fldCharType="separate"/>
      </w:r>
      <w:ins w:id="712" w:author="Leorey" w:date="2021-11-07T15:42:00Z">
        <w:r w:rsidR="00D3664A">
          <w:t xml:space="preserve">Figure </w:t>
        </w:r>
        <w:r w:rsidR="00D3664A">
          <w:rPr>
            <w:noProof/>
          </w:rPr>
          <w:t>23</w:t>
        </w:r>
      </w:ins>
      <w:del w:id="713" w:author="Leorey" w:date="2021-11-07T12:39:00Z">
        <w:r w:rsidR="00AE5C90" w:rsidDel="007F13C8">
          <w:delText xml:space="preserve">Figure </w:delText>
        </w:r>
        <w:r w:rsidR="00AE5C90" w:rsidDel="007F13C8">
          <w:rPr>
            <w:noProof/>
          </w:rPr>
          <w:delText>19</w:delText>
        </w:r>
      </w:del>
      <w:r w:rsidR="004E16B8">
        <w:fldChar w:fldCharType="end"/>
      </w:r>
      <w:r>
        <w:t xml:space="preserve">. Please refer to </w:t>
      </w:r>
      <w:r>
        <w:fldChar w:fldCharType="begin"/>
      </w:r>
      <w:r>
        <w:instrText xml:space="preserve"> REF _Ref85500559 \h </w:instrText>
      </w:r>
      <w:r>
        <w:fldChar w:fldCharType="separate"/>
      </w:r>
      <w:r w:rsidR="00D3664A">
        <w:t xml:space="preserve">Table </w:t>
      </w:r>
      <w:r w:rsidR="00D3664A">
        <w:rPr>
          <w:noProof/>
        </w:rPr>
        <w:t>4</w:t>
      </w:r>
      <w:r>
        <w:fldChar w:fldCharType="end"/>
      </w:r>
      <w:r>
        <w:t xml:space="preserve"> for a description of the controls in the </w:t>
      </w:r>
      <w:r w:rsidRPr="008B708B">
        <w:rPr>
          <w:b/>
          <w:bCs/>
        </w:rPr>
        <w:t>Load Job</w:t>
      </w:r>
      <w:r>
        <w:t xml:space="preserve"> dialog.</w:t>
      </w:r>
    </w:p>
    <w:p w14:paraId="7231BC93" w14:textId="77777777" w:rsidR="002953D6" w:rsidRDefault="00A77A23" w:rsidP="00441358">
      <w:pPr>
        <w:pStyle w:val="bodytext1"/>
        <w:numPr>
          <w:ilvl w:val="0"/>
          <w:numId w:val="34"/>
        </w:numPr>
      </w:pPr>
      <w:r>
        <w:t>Click on the</w:t>
      </w:r>
      <w:r w:rsidR="002953D6">
        <w:t xml:space="preserve"> option </w:t>
      </w:r>
      <w:r w:rsidR="002953D6" w:rsidRPr="002953D6">
        <w:rPr>
          <w:b/>
          <w:bCs/>
          <w:i/>
          <w:iCs/>
        </w:rPr>
        <w:t>SCS-Scenario-2 emv2</w:t>
      </w:r>
      <w:r w:rsidR="002953D6">
        <w:t>.</w:t>
      </w:r>
      <w:r>
        <w:t xml:space="preserve"> </w:t>
      </w:r>
    </w:p>
    <w:p w14:paraId="254AEC43" w14:textId="1DBD38E7" w:rsidR="00A77A23" w:rsidRDefault="002953D6" w:rsidP="00441358">
      <w:pPr>
        <w:pStyle w:val="bodytext1"/>
        <w:numPr>
          <w:ilvl w:val="0"/>
          <w:numId w:val="34"/>
        </w:numPr>
      </w:pPr>
      <w:r>
        <w:t xml:space="preserve">Click on the </w:t>
      </w:r>
      <w:r w:rsidRPr="00597E3B">
        <w:rPr>
          <w:b/>
          <w:iCs/>
        </w:rPr>
        <w:t>Load Job</w:t>
      </w:r>
      <w:r>
        <w:rPr>
          <w:b/>
          <w:i/>
        </w:rPr>
        <w:t xml:space="preserve"> </w:t>
      </w:r>
      <w:r w:rsidR="00A77A23">
        <w:t>button.</w:t>
      </w:r>
      <w:r w:rsidR="009B6A2F">
        <w:t xml:space="preserve"> A progress bar will be displayed on the screen, as shown in </w:t>
      </w:r>
      <w:r w:rsidR="009B6A2F">
        <w:fldChar w:fldCharType="begin"/>
      </w:r>
      <w:r w:rsidR="009B6A2F">
        <w:instrText xml:space="preserve"> REF _Ref85480689 \h </w:instrText>
      </w:r>
      <w:r w:rsidR="009B6A2F">
        <w:fldChar w:fldCharType="separate"/>
      </w:r>
      <w:ins w:id="714" w:author="Leorey" w:date="2021-11-07T15:42:00Z">
        <w:r w:rsidR="00D3664A">
          <w:t xml:space="preserve">Figure </w:t>
        </w:r>
        <w:r w:rsidR="00D3664A">
          <w:rPr>
            <w:noProof/>
          </w:rPr>
          <w:t>12</w:t>
        </w:r>
      </w:ins>
      <w:del w:id="715" w:author="Leorey" w:date="2021-11-07T12:39:00Z">
        <w:r w:rsidR="00AE5C90" w:rsidDel="007F13C8">
          <w:delText xml:space="preserve">Figure </w:delText>
        </w:r>
        <w:r w:rsidR="00AE5C90" w:rsidDel="007F13C8">
          <w:rPr>
            <w:noProof/>
          </w:rPr>
          <w:delText>9</w:delText>
        </w:r>
      </w:del>
      <w:r w:rsidR="009B6A2F">
        <w:fldChar w:fldCharType="end"/>
      </w:r>
      <w:r w:rsidR="009B6A2F">
        <w:t>.</w:t>
      </w:r>
    </w:p>
    <w:p w14:paraId="0EBE18E4" w14:textId="11859151" w:rsidR="009B6A2F" w:rsidRDefault="009B6A2F" w:rsidP="00441358">
      <w:pPr>
        <w:pStyle w:val="bodytext1"/>
        <w:numPr>
          <w:ilvl w:val="0"/>
          <w:numId w:val="34"/>
        </w:numPr>
      </w:pPr>
      <w:r>
        <w:t xml:space="preserve">When the progress bar disappears, zoom in on Airey’s Inlet in the map and click on the </w:t>
      </w:r>
      <w:r w:rsidRPr="009B6A2F">
        <w:rPr>
          <w:b/>
          <w:bCs/>
        </w:rPr>
        <w:t>Cars</w:t>
      </w:r>
      <w:r>
        <w:t xml:space="preserve"> button on the </w:t>
      </w:r>
      <w:r w:rsidR="00DE7185">
        <w:t>Map Viewer</w:t>
      </w:r>
      <w:r>
        <w:t xml:space="preserve">. This will display the animation bar at the bottom of the </w:t>
      </w:r>
      <w:r w:rsidR="00DE7185">
        <w:t>Map Viewer</w:t>
      </w:r>
      <w:r>
        <w:t>.</w:t>
      </w:r>
    </w:p>
    <w:p w14:paraId="0F1C60B8" w14:textId="5AA35C2B" w:rsidR="009B6A2F" w:rsidRDefault="009B6A2F" w:rsidP="00441358">
      <w:pPr>
        <w:pStyle w:val="bodytext1"/>
        <w:numPr>
          <w:ilvl w:val="0"/>
          <w:numId w:val="34"/>
        </w:numPr>
      </w:pPr>
      <w:r>
        <w:t xml:space="preserve">Click the play button on the animation bar. The map will show the movement of vehicles along the road network over time, as shown in </w:t>
      </w:r>
      <w:r>
        <w:fldChar w:fldCharType="begin"/>
      </w:r>
      <w:r>
        <w:instrText xml:space="preserve"> REF _Ref85480951 \h </w:instrText>
      </w:r>
      <w:r>
        <w:fldChar w:fldCharType="separate"/>
      </w:r>
      <w:ins w:id="716" w:author="Leorey" w:date="2021-11-07T15:42:00Z">
        <w:r w:rsidR="00D3664A">
          <w:t xml:space="preserve">Figure </w:t>
        </w:r>
        <w:r w:rsidR="00D3664A">
          <w:rPr>
            <w:noProof/>
          </w:rPr>
          <w:t>13</w:t>
        </w:r>
      </w:ins>
      <w:del w:id="717" w:author="Leorey" w:date="2021-11-07T12:39:00Z">
        <w:r w:rsidR="00AE5C90" w:rsidDel="007F13C8">
          <w:delText xml:space="preserve">Figure </w:delText>
        </w:r>
        <w:r w:rsidR="00AE5C90" w:rsidDel="007F13C8">
          <w:rPr>
            <w:noProof/>
          </w:rPr>
          <w:delText>10</w:delText>
        </w:r>
      </w:del>
      <w:r>
        <w:fldChar w:fldCharType="end"/>
      </w:r>
      <w:r>
        <w:t>. Use the up/down arrows in the animation bar to increase or decrease the animation speed.</w:t>
      </w:r>
    </w:p>
    <w:p w14:paraId="04B1F294" w14:textId="2EF6ABA0" w:rsidR="009B6A2F" w:rsidDel="00C82A49" w:rsidRDefault="009B6A2F" w:rsidP="009B6A2F">
      <w:pPr>
        <w:pStyle w:val="bodytext1"/>
        <w:rPr>
          <w:del w:id="718" w:author="Leorey" w:date="2021-11-07T15:16:00Z"/>
        </w:rPr>
      </w:pPr>
    </w:p>
    <w:p w14:paraId="7E571E98" w14:textId="77777777" w:rsidR="009B6A2F" w:rsidRDefault="009B6A2F" w:rsidP="009B6A2F">
      <w:pPr>
        <w:pStyle w:val="bodytext1"/>
        <w:keepNext/>
        <w:jc w:val="center"/>
      </w:pPr>
      <w:r w:rsidRPr="009B6A2F">
        <w:rPr>
          <w:noProof/>
        </w:rPr>
        <w:drawing>
          <wp:inline distT="0" distB="0" distL="0" distR="0" wp14:anchorId="566BE5C3" wp14:editId="0A1FF40E">
            <wp:extent cx="2271600" cy="1080000"/>
            <wp:effectExtent l="19050" t="19050" r="14605"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600" cy="1080000"/>
                    </a:xfrm>
                    <a:prstGeom prst="rect">
                      <a:avLst/>
                    </a:prstGeom>
                    <a:noFill/>
                    <a:ln w="12700">
                      <a:solidFill>
                        <a:schemeClr val="tx1"/>
                      </a:solidFill>
                    </a:ln>
                  </pic:spPr>
                </pic:pic>
              </a:graphicData>
            </a:graphic>
          </wp:inline>
        </w:drawing>
      </w:r>
    </w:p>
    <w:p w14:paraId="573241E1" w14:textId="3E4516DA" w:rsidR="009B6A2F" w:rsidRDefault="009B6A2F" w:rsidP="00F966D3">
      <w:pPr>
        <w:pStyle w:val="Caption"/>
      </w:pPr>
      <w:bookmarkStart w:id="719" w:name="_Ref85480689"/>
      <w:r>
        <w:t xml:space="preserve">Figure </w:t>
      </w:r>
      <w:r w:rsidR="0082198C">
        <w:fldChar w:fldCharType="begin"/>
      </w:r>
      <w:r w:rsidR="0082198C">
        <w:instrText xml:space="preserve"> SEQ Figure \* ARABIC </w:instrText>
      </w:r>
      <w:r w:rsidR="0082198C">
        <w:fldChar w:fldCharType="separate"/>
      </w:r>
      <w:ins w:id="720" w:author="Leorey" w:date="2021-11-07T15:42:00Z">
        <w:r w:rsidR="00D3664A">
          <w:rPr>
            <w:noProof/>
          </w:rPr>
          <w:t>12</w:t>
        </w:r>
      </w:ins>
      <w:del w:id="721" w:author="Leorey" w:date="2021-11-07T12:28:00Z">
        <w:r w:rsidR="00AE5C90" w:rsidDel="007F13C8">
          <w:rPr>
            <w:noProof/>
          </w:rPr>
          <w:delText>9</w:delText>
        </w:r>
      </w:del>
      <w:r w:rsidR="0082198C">
        <w:rPr>
          <w:noProof/>
        </w:rPr>
        <w:fldChar w:fldCharType="end"/>
      </w:r>
      <w:bookmarkEnd w:id="719"/>
      <w:r>
        <w:t xml:space="preserve">. Progress bar displayed when loading </w:t>
      </w:r>
      <w:r>
        <w:rPr>
          <w:b/>
        </w:rPr>
        <w:t>SCS-Scenario-2</w:t>
      </w:r>
    </w:p>
    <w:p w14:paraId="3CE32C36" w14:textId="77777777" w:rsidR="009B6A2F" w:rsidRDefault="009B6A2F" w:rsidP="009B6A2F">
      <w:pPr>
        <w:pStyle w:val="bodytext1"/>
        <w:keepNext/>
        <w:jc w:val="center"/>
      </w:pPr>
      <w:r w:rsidRPr="009B6A2F">
        <w:rPr>
          <w:noProof/>
        </w:rPr>
        <w:drawing>
          <wp:inline distT="0" distB="0" distL="0" distR="0" wp14:anchorId="6850CC1C" wp14:editId="4B156755">
            <wp:extent cx="5623200" cy="2052000"/>
            <wp:effectExtent l="19050" t="19050" r="15875"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00" cy="2052000"/>
                    </a:xfrm>
                    <a:prstGeom prst="rect">
                      <a:avLst/>
                    </a:prstGeom>
                    <a:noFill/>
                    <a:ln w="15875">
                      <a:solidFill>
                        <a:schemeClr val="tx1"/>
                      </a:solidFill>
                    </a:ln>
                  </pic:spPr>
                </pic:pic>
              </a:graphicData>
            </a:graphic>
          </wp:inline>
        </w:drawing>
      </w:r>
    </w:p>
    <w:p w14:paraId="3F94B1B3" w14:textId="1E297321" w:rsidR="009B6A2F" w:rsidRDefault="009B6A2F" w:rsidP="00F966D3">
      <w:pPr>
        <w:pStyle w:val="Caption"/>
      </w:pPr>
      <w:bookmarkStart w:id="722" w:name="_Ref85480951"/>
      <w:r>
        <w:t xml:space="preserve">Figure </w:t>
      </w:r>
      <w:r w:rsidR="0082198C">
        <w:fldChar w:fldCharType="begin"/>
      </w:r>
      <w:r w:rsidR="0082198C">
        <w:instrText xml:space="preserve"> SEQ Figure \* ARABIC </w:instrText>
      </w:r>
      <w:r w:rsidR="0082198C">
        <w:fldChar w:fldCharType="separate"/>
      </w:r>
      <w:ins w:id="723" w:author="Leorey" w:date="2021-11-07T15:42:00Z">
        <w:r w:rsidR="00D3664A">
          <w:rPr>
            <w:noProof/>
          </w:rPr>
          <w:t>13</w:t>
        </w:r>
      </w:ins>
      <w:del w:id="724" w:author="Leorey" w:date="2021-11-07T12:28:00Z">
        <w:r w:rsidR="00AE5C90" w:rsidDel="007F13C8">
          <w:rPr>
            <w:noProof/>
          </w:rPr>
          <w:delText>10</w:delText>
        </w:r>
      </w:del>
      <w:r w:rsidR="0082198C">
        <w:rPr>
          <w:noProof/>
        </w:rPr>
        <w:fldChar w:fldCharType="end"/>
      </w:r>
      <w:bookmarkEnd w:id="722"/>
      <w:r>
        <w:t xml:space="preserve">. </w:t>
      </w:r>
      <w:r w:rsidRPr="002957A4">
        <w:t xml:space="preserve">Animation bar with simulation of vehicle movement for </w:t>
      </w:r>
      <w:r>
        <w:rPr>
          <w:b/>
        </w:rPr>
        <w:t>SCS-Scenario-2</w:t>
      </w:r>
    </w:p>
    <w:p w14:paraId="02E8BFA0" w14:textId="26DB734B" w:rsidR="00BF6EEB" w:rsidRDefault="00BF6EEB" w:rsidP="00BF6EEB">
      <w:pPr>
        <w:pStyle w:val="Heading2"/>
      </w:pPr>
      <w:del w:id="725" w:author="Leorey" w:date="2021-11-07T15:01:00Z">
        <w:r w:rsidDel="00DE44DA">
          <w:delText xml:space="preserve">Viewing </w:delText>
        </w:r>
      </w:del>
      <w:bookmarkStart w:id="726" w:name="_Toc87192207"/>
      <w:ins w:id="727" w:author="Leorey" w:date="2021-11-07T15:01:00Z">
        <w:r w:rsidR="00DE44DA">
          <w:t>Comparing time of fire impact</w:t>
        </w:r>
      </w:ins>
      <w:bookmarkEnd w:id="726"/>
      <w:del w:id="728" w:author="Leorey" w:date="2021-11-07T15:01:00Z">
        <w:r w:rsidR="00C158AB" w:rsidDel="00DE44DA">
          <w:delText xml:space="preserve">maps of </w:delText>
        </w:r>
        <w:r w:rsidDel="00DE44DA">
          <w:delText xml:space="preserve">the </w:delText>
        </w:r>
        <w:r w:rsidR="009561AB" w:rsidDel="00DE44DA">
          <w:delText xml:space="preserve">metric </w:delText>
        </w:r>
        <w:r w:rsidDel="00DE44DA">
          <w:delText>outputs</w:delText>
        </w:r>
      </w:del>
    </w:p>
    <w:p w14:paraId="509377B4" w14:textId="77777777" w:rsidR="00BF6EEB" w:rsidRDefault="00BF6EEB" w:rsidP="00BF6EEB">
      <w:pPr>
        <w:pStyle w:val="bodytext1"/>
      </w:pPr>
      <w:r>
        <w:t xml:space="preserve">Aside from the volumes of vehicles on the road network, </w:t>
      </w:r>
      <w:r>
        <w:rPr>
          <w:b/>
        </w:rPr>
        <w:t xml:space="preserve">SCS-Scenario-2 </w:t>
      </w:r>
      <w:r>
        <w:t xml:space="preserve">also contains the simulation  outputs pertaining to the evacuation areas in the region. </w:t>
      </w:r>
    </w:p>
    <w:p w14:paraId="4F9B2FAC" w14:textId="303F3ED2" w:rsidR="00BF6EEB" w:rsidRDefault="00BF6EEB" w:rsidP="00BF6EEB">
      <w:pPr>
        <w:pStyle w:val="bodytext1"/>
      </w:pPr>
      <w:r>
        <w:t xml:space="preserve">To view the </w:t>
      </w:r>
      <w:del w:id="729" w:author="Leorey" w:date="2021-11-07T15:46:00Z">
        <w:r w:rsidDel="00694C9E">
          <w:delText>output</w:delText>
        </w:r>
        <w:r w:rsidR="009561AB" w:rsidDel="00694C9E">
          <w:delText xml:space="preserve"> </w:delText>
        </w:r>
      </w:del>
      <w:ins w:id="730" w:author="Leorey" w:date="2021-11-07T15:46:00Z">
        <w:r w:rsidR="00694C9E">
          <w:t xml:space="preserve">thematic </w:t>
        </w:r>
      </w:ins>
      <w:r w:rsidR="009561AB">
        <w:t>map</w:t>
      </w:r>
      <w:del w:id="731" w:author="Leorey" w:date="2021-11-07T15:46:00Z">
        <w:r w:rsidR="009561AB" w:rsidDel="00694C9E">
          <w:delText>s</w:delText>
        </w:r>
      </w:del>
      <w:r>
        <w:t xml:space="preserve"> for the </w:t>
      </w:r>
      <w:ins w:id="732" w:author="Leorey" w:date="2021-11-07T15:46:00Z">
        <w:r w:rsidR="00694C9E">
          <w:t>time of fire impact</w:t>
        </w:r>
      </w:ins>
      <w:del w:id="733" w:author="Leorey" w:date="2021-11-07T15:46:00Z">
        <w:r w:rsidR="009561AB" w:rsidDel="00694C9E">
          <w:delText>simulation metrics</w:delText>
        </w:r>
      </w:del>
      <w:r>
        <w:t>:</w:t>
      </w:r>
    </w:p>
    <w:p w14:paraId="00288A10" w14:textId="7240B279" w:rsidR="00BF6EEB" w:rsidRDefault="00BF6EEB" w:rsidP="00441358">
      <w:pPr>
        <w:pStyle w:val="bodytext1"/>
        <w:numPr>
          <w:ilvl w:val="0"/>
          <w:numId w:val="35"/>
        </w:numPr>
      </w:pPr>
      <w:r>
        <w:t xml:space="preserve">Click on the </w:t>
      </w:r>
      <w:r w:rsidRPr="00597E3B">
        <w:rPr>
          <w:b/>
          <w:iCs/>
        </w:rPr>
        <w:t>Outputs</w:t>
      </w:r>
      <w:r>
        <w:t xml:space="preserve"> button in the Map Viewer. This will </w:t>
      </w:r>
      <w:r w:rsidR="008D4D61">
        <w:t xml:space="preserve">remove the focus from the link outputs and </w:t>
      </w:r>
      <w:r>
        <w:t xml:space="preserve">load the values </w:t>
      </w:r>
      <w:r w:rsidR="008D4D61">
        <w:t xml:space="preserve">of </w:t>
      </w:r>
      <w:r>
        <w:t xml:space="preserve">the </w:t>
      </w:r>
      <w:r w:rsidR="009561AB">
        <w:t>simulation metrics</w:t>
      </w:r>
      <w:r>
        <w:t xml:space="preserve"> in</w:t>
      </w:r>
      <w:r w:rsidR="008D4D61">
        <w:t>to</w:t>
      </w:r>
      <w:r>
        <w:t xml:space="preserve"> the Map Viewer. Please refer to </w:t>
      </w:r>
      <w:r>
        <w:fldChar w:fldCharType="begin"/>
      </w:r>
      <w:r>
        <w:instrText xml:space="preserve"> REF _Ref83639392 \h </w:instrText>
      </w:r>
      <w:r>
        <w:fldChar w:fldCharType="separate"/>
      </w:r>
      <w:ins w:id="734" w:author="Leorey" w:date="2021-11-07T15:42:00Z">
        <w:r w:rsidR="00D3664A" w:rsidRPr="00F966D3">
          <w:t xml:space="preserve">Table </w:t>
        </w:r>
        <w:r w:rsidR="00D3664A">
          <w:rPr>
            <w:noProof/>
          </w:rPr>
          <w:t>1</w:t>
        </w:r>
      </w:ins>
      <w:del w:id="735" w:author="Leorey" w:date="2021-11-07T12:39:00Z">
        <w:r w:rsidR="00AE5C90" w:rsidRPr="00F966D3" w:rsidDel="007F13C8">
          <w:delText xml:space="preserve">Table </w:delText>
        </w:r>
        <w:r w:rsidR="00AE5C90" w:rsidDel="007F13C8">
          <w:rPr>
            <w:noProof/>
          </w:rPr>
          <w:delText>1</w:delText>
        </w:r>
      </w:del>
      <w:r>
        <w:fldChar w:fldCharType="end"/>
      </w:r>
      <w:r>
        <w:t xml:space="preserve"> for a description of the controls in the Map Viewer.</w:t>
      </w:r>
    </w:p>
    <w:p w14:paraId="68F32CE1" w14:textId="68FE2102" w:rsidR="00DE44DA" w:rsidRDefault="00BF6EEB" w:rsidP="00C818FE">
      <w:pPr>
        <w:pStyle w:val="bodytext1"/>
        <w:numPr>
          <w:ilvl w:val="0"/>
          <w:numId w:val="35"/>
        </w:numPr>
        <w:rPr>
          <w:ins w:id="736" w:author="Leorey" w:date="2021-11-07T14:59:00Z"/>
        </w:rPr>
      </w:pPr>
      <w:r>
        <w:t xml:space="preserve">Click on the </w:t>
      </w:r>
      <w:r w:rsidRPr="00C818FE">
        <w:rPr>
          <w:b/>
          <w:bCs/>
        </w:rPr>
        <w:t>Edit Layers</w:t>
      </w:r>
      <w:r>
        <w:t xml:space="preserve"> button to open the </w:t>
      </w:r>
      <w:r w:rsidRPr="00C818FE">
        <w:rPr>
          <w:b/>
          <w:bCs/>
        </w:rPr>
        <w:t>Outputs</w:t>
      </w:r>
      <w:r>
        <w:t xml:space="preserve"> panel in the Map Viewer</w:t>
      </w:r>
      <w:r w:rsidR="008D4D61">
        <w:t xml:space="preserve">. </w:t>
      </w:r>
      <w:ins w:id="737" w:author="Leorey" w:date="2021-11-07T14:59:00Z">
        <w:r w:rsidR="00DE44DA">
          <w:t xml:space="preserve">The Map Viewer will display three layers of metrics  – </w:t>
        </w:r>
        <w:r w:rsidR="00DE44DA" w:rsidRPr="00C818FE">
          <w:rPr>
            <w:b/>
            <w:bCs/>
          </w:rPr>
          <w:t>Area Burnt</w:t>
        </w:r>
        <w:r w:rsidR="00DE44DA">
          <w:t xml:space="preserve">, </w:t>
        </w:r>
        <w:r w:rsidR="00DE44DA" w:rsidRPr="00C818FE">
          <w:rPr>
            <w:b/>
            <w:bCs/>
          </w:rPr>
          <w:t>Affected Zones</w:t>
        </w:r>
        <w:r w:rsidR="00DE44DA">
          <w:t xml:space="preserve">, and </w:t>
        </w:r>
        <w:r w:rsidR="00DE44DA" w:rsidRPr="00C818FE">
          <w:rPr>
            <w:b/>
            <w:bCs/>
          </w:rPr>
          <w:t>Population in Zones</w:t>
        </w:r>
        <w:r w:rsidR="00DE44DA">
          <w:t xml:space="preserve">. We will now focus on the time of impact of the fire </w:t>
        </w:r>
      </w:ins>
      <w:ins w:id="738" w:author="Leorey" w:date="2021-11-07T15:45:00Z">
        <w:r w:rsidR="00694C9E" w:rsidRPr="00807047">
          <w:rPr>
            <w:b/>
            <w:bCs/>
          </w:rPr>
          <w:t>DSSrun2_grid</w:t>
        </w:r>
        <w:r w:rsidR="00694C9E">
          <w:t xml:space="preserve"> </w:t>
        </w:r>
      </w:ins>
      <w:ins w:id="739" w:author="Leorey" w:date="2021-11-07T14:59:00Z">
        <w:r w:rsidR="00DE44DA">
          <w:t xml:space="preserve">on the evacuation zones which is provided by the  </w:t>
        </w:r>
        <w:r w:rsidR="00DE44DA" w:rsidRPr="00C818FE">
          <w:rPr>
            <w:b/>
            <w:bCs/>
          </w:rPr>
          <w:t>Affected Zones</w:t>
        </w:r>
        <w:r w:rsidR="00DE44DA">
          <w:t xml:space="preserve"> layer.</w:t>
        </w:r>
      </w:ins>
    </w:p>
    <w:p w14:paraId="540D996A" w14:textId="3B499FBB" w:rsidR="00DE44DA" w:rsidRDefault="00DE44DA" w:rsidP="00DE44DA">
      <w:pPr>
        <w:pStyle w:val="bodytext1"/>
        <w:numPr>
          <w:ilvl w:val="0"/>
          <w:numId w:val="35"/>
        </w:numPr>
        <w:rPr>
          <w:ins w:id="740" w:author="Leorey" w:date="2021-11-07T14:59:00Z"/>
        </w:rPr>
      </w:pPr>
      <w:ins w:id="741" w:author="Leorey" w:date="2021-11-07T14:59:00Z">
        <w:r>
          <w:t xml:space="preserve">Turn off the display of the </w:t>
        </w:r>
        <w:r w:rsidRPr="002E0C24">
          <w:rPr>
            <w:b/>
            <w:bCs/>
          </w:rPr>
          <w:t>Area Burnt</w:t>
        </w:r>
        <w:r>
          <w:t xml:space="preserve"> layer by clicking on its corresponding </w:t>
        </w:r>
        <w:r w:rsidRPr="002E0C24">
          <w:rPr>
            <w:b/>
            <w:bCs/>
          </w:rPr>
          <w:t>Show/Hide</w:t>
        </w:r>
        <w:r>
          <w:t xml:space="preserve"> button.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ins>
      <w:ins w:id="742" w:author="Leorey" w:date="2021-11-07T15:42:00Z">
        <w:r w:rsidR="00D3664A">
          <w:rPr>
            <w:b/>
            <w:bCs/>
          </w:rPr>
          <w:t>10</w:t>
        </w:r>
      </w:ins>
      <w:ins w:id="743" w:author="Leorey" w:date="2021-11-07T14:59:00Z">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ns w:id="744" w:author="Leorey" w:date="2021-11-07T15:42:00Z">
        <w:r w:rsidR="00D3664A" w:rsidRPr="00D3664A">
          <w:rPr>
            <w:b/>
            <w:bCs/>
            <w:rPrChange w:id="745" w:author="Leorey" w:date="2021-11-07T15:42:00Z">
              <w:rPr/>
            </w:rPrChange>
          </w:rPr>
          <w:t xml:space="preserve">Appendix G: Outputs Panel </w:t>
        </w:r>
      </w:ins>
      <w:ins w:id="746" w:author="Leorey" w:date="2021-11-07T14:59:00Z">
        <w:r w:rsidRPr="00C73B30">
          <w:rPr>
            <w:b/>
            <w:bCs/>
          </w:rPr>
          <w:fldChar w:fldCharType="end"/>
        </w:r>
        <w:r>
          <w:t xml:space="preserve"> for more details on the different controls in the </w:t>
        </w:r>
        <w:r w:rsidRPr="00597E3B">
          <w:rPr>
            <w:b/>
            <w:bCs/>
          </w:rPr>
          <w:t>Outputs</w:t>
        </w:r>
        <w:r>
          <w:t xml:space="preserve"> panel.</w:t>
        </w:r>
      </w:ins>
    </w:p>
    <w:p w14:paraId="28C36401" w14:textId="77777777" w:rsidR="00DE44DA" w:rsidRDefault="00DE44DA" w:rsidP="00DE44DA">
      <w:pPr>
        <w:pStyle w:val="bodytext1"/>
        <w:numPr>
          <w:ilvl w:val="0"/>
          <w:numId w:val="35"/>
        </w:numPr>
        <w:rPr>
          <w:ins w:id="747" w:author="Leorey" w:date="2021-11-07T14:59:00Z"/>
        </w:rPr>
      </w:pPr>
      <w:ins w:id="748" w:author="Leorey" w:date="2021-11-07T14:59:00Z">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ins>
    </w:p>
    <w:p w14:paraId="6AE054CD" w14:textId="574A1611" w:rsidR="00DE44DA" w:rsidRDefault="00DE44DA" w:rsidP="00DE44DA">
      <w:pPr>
        <w:pStyle w:val="bodytext1"/>
        <w:numPr>
          <w:ilvl w:val="0"/>
          <w:numId w:val="35"/>
        </w:numPr>
        <w:rPr>
          <w:ins w:id="749" w:author="Leorey" w:date="2021-11-07T14:59:00Z"/>
        </w:rPr>
      </w:pPr>
      <w:ins w:id="750" w:author="Leorey" w:date="2021-11-07T14:59:00Z">
        <w:r>
          <w:t>The Map Viewer will now show a thematic map of the evacuation zones based on the time of impact of the fire</w:t>
        </w:r>
      </w:ins>
      <w:ins w:id="751" w:author="Leorey" w:date="2021-11-07T15:19:00Z">
        <w:r w:rsidR="00AE7E41">
          <w:t xml:space="preserve"> </w:t>
        </w:r>
        <w:r w:rsidR="00AE7E41" w:rsidRPr="00807047">
          <w:rPr>
            <w:b/>
            <w:bCs/>
          </w:rPr>
          <w:t>DSSrun2_grid</w:t>
        </w:r>
      </w:ins>
      <w:ins w:id="752" w:author="Leorey" w:date="2021-11-07T14:59:00Z">
        <w:r>
          <w:t>, as shown in</w:t>
        </w:r>
      </w:ins>
      <w:ins w:id="753" w:author="Leorey" w:date="2021-11-07T15:19:00Z">
        <w:r w:rsidR="00AE7E41">
          <w:t xml:space="preserve"> </w:t>
        </w:r>
        <w:r w:rsidR="00AE7E41">
          <w:fldChar w:fldCharType="begin"/>
        </w:r>
        <w:r w:rsidR="00AE7E41">
          <w:instrText xml:space="preserve"> REF _Ref87190803 \h </w:instrText>
        </w:r>
      </w:ins>
      <w:r w:rsidR="00AE7E41">
        <w:fldChar w:fldCharType="separate"/>
      </w:r>
      <w:ins w:id="754" w:author="Leorey" w:date="2021-11-07T15:42:00Z">
        <w:r w:rsidR="00D3664A">
          <w:t xml:space="preserve">Figure </w:t>
        </w:r>
        <w:r w:rsidR="00D3664A">
          <w:rPr>
            <w:noProof/>
          </w:rPr>
          <w:t>14</w:t>
        </w:r>
      </w:ins>
      <w:ins w:id="755" w:author="Leorey" w:date="2021-11-07T15:19:00Z">
        <w:r w:rsidR="00AE7E41">
          <w:fldChar w:fldCharType="end"/>
        </w:r>
      </w:ins>
      <w:ins w:id="756" w:author="Leorey" w:date="2021-11-07T14:59:00Z">
        <w:r>
          <w:t>.</w:t>
        </w:r>
      </w:ins>
      <w:ins w:id="757" w:author="Leorey" w:date="2021-11-07T15:20:00Z">
        <w:r w:rsidR="00AE7E41">
          <w:t xml:space="preserve"> Compare the thematic map in </w:t>
        </w:r>
      </w:ins>
      <w:ins w:id="758" w:author="Leorey" w:date="2021-11-07T15:21:00Z">
        <w:r w:rsidR="00AE7E41">
          <w:fldChar w:fldCharType="begin"/>
        </w:r>
        <w:r w:rsidR="00AE7E41">
          <w:instrText xml:space="preserve"> REF _Ref87190803 \h </w:instrText>
        </w:r>
      </w:ins>
      <w:r w:rsidR="00AE7E41">
        <w:fldChar w:fldCharType="separate"/>
      </w:r>
      <w:ins w:id="759" w:author="Leorey" w:date="2021-11-07T15:42:00Z">
        <w:r w:rsidR="00D3664A">
          <w:t xml:space="preserve">Figure </w:t>
        </w:r>
        <w:r w:rsidR="00D3664A">
          <w:rPr>
            <w:noProof/>
          </w:rPr>
          <w:t>14</w:t>
        </w:r>
      </w:ins>
      <w:ins w:id="760" w:author="Leorey" w:date="2021-11-07T15:21:00Z">
        <w:r w:rsidR="00AE7E41">
          <w:fldChar w:fldCharType="end"/>
        </w:r>
      </w:ins>
      <w:ins w:id="761" w:author="Leorey" w:date="2021-11-07T15:20:00Z">
        <w:r w:rsidR="00AE7E41">
          <w:t xml:space="preserve"> with the time of impact of </w:t>
        </w:r>
      </w:ins>
      <w:ins w:id="762" w:author="Leorey" w:date="2021-11-07T15:21:00Z">
        <w:r w:rsidR="00AE7E41">
          <w:t xml:space="preserve">fire </w:t>
        </w:r>
      </w:ins>
      <w:ins w:id="763" w:author="Leorey" w:date="2021-11-07T15:47:00Z">
        <w:r w:rsidR="00694C9E" w:rsidRPr="002E0C24">
          <w:rPr>
            <w:b/>
          </w:rPr>
          <w:t>Aireysinlet_evac_test</w:t>
        </w:r>
        <w:r w:rsidR="00694C9E">
          <w:t xml:space="preserve"> </w:t>
        </w:r>
      </w:ins>
      <w:ins w:id="764" w:author="Leorey" w:date="2021-11-07T15:20:00Z">
        <w:r w:rsidR="00AE7E41">
          <w:t xml:space="preserve">shown in </w:t>
        </w:r>
      </w:ins>
      <w:ins w:id="765" w:author="Leorey" w:date="2021-11-07T15:21:00Z">
        <w:r w:rsidR="00AE7E41">
          <w:fldChar w:fldCharType="begin"/>
        </w:r>
        <w:r w:rsidR="00AE7E41">
          <w:instrText xml:space="preserve"> REF _Ref87180677 \h </w:instrText>
        </w:r>
      </w:ins>
      <w:r w:rsidR="00AE7E41">
        <w:fldChar w:fldCharType="separate"/>
      </w:r>
      <w:ins w:id="766" w:author="Leorey" w:date="2021-11-07T15:42:00Z">
        <w:r w:rsidR="00D3664A">
          <w:t xml:space="preserve">Figure </w:t>
        </w:r>
        <w:r w:rsidR="00D3664A">
          <w:rPr>
            <w:noProof/>
          </w:rPr>
          <w:t>11</w:t>
        </w:r>
      </w:ins>
      <w:ins w:id="767" w:author="Leorey" w:date="2021-11-07T15:21:00Z">
        <w:r w:rsidR="00AE7E41">
          <w:fldChar w:fldCharType="end"/>
        </w:r>
      </w:ins>
      <w:ins w:id="768" w:author="Leorey" w:date="2021-11-07T15:20:00Z">
        <w:r w:rsidR="00AE7E41">
          <w:t>.</w:t>
        </w:r>
      </w:ins>
    </w:p>
    <w:p w14:paraId="3B221F87" w14:textId="3D274C44" w:rsidR="00DE44DA" w:rsidRDefault="00DE44DA" w:rsidP="00DE44DA">
      <w:pPr>
        <w:pStyle w:val="bodytext1"/>
        <w:numPr>
          <w:ilvl w:val="0"/>
          <w:numId w:val="35"/>
        </w:numPr>
        <w:rPr>
          <w:ins w:id="769" w:author="Leorey" w:date="2021-11-07T15:12:00Z"/>
        </w:rPr>
      </w:pPr>
      <w:ins w:id="770" w:author="Leorey" w:date="2021-11-07T14:59:00Z">
        <w:r>
          <w:t xml:space="preserve">With the </w:t>
        </w:r>
        <w:r w:rsidRPr="00597E3B">
          <w:rPr>
            <w:b/>
            <w:bCs/>
          </w:rPr>
          <w:t>Show Layer Values</w:t>
        </w:r>
        <w:r>
          <w:t xml:space="preserve"> button enabled, move the mouse over the town of Airey’s Inlet and the Map Viewer will display a balloon showing the time of impact of the fire </w:t>
        </w:r>
      </w:ins>
      <w:ins w:id="771" w:author="Leorey" w:date="2021-11-07T15:25:00Z">
        <w:r w:rsidR="00AE7E41" w:rsidRPr="00807047">
          <w:rPr>
            <w:b/>
            <w:bCs/>
          </w:rPr>
          <w:t>DSSrun2_grid</w:t>
        </w:r>
        <w:r w:rsidR="00AE7E41">
          <w:t xml:space="preserve"> </w:t>
        </w:r>
      </w:ins>
      <w:ins w:id="772" w:author="Leorey" w:date="2021-11-07T15:26:00Z">
        <w:r w:rsidR="00AE7E41">
          <w:t>on</w:t>
        </w:r>
      </w:ins>
      <w:ins w:id="773" w:author="Leorey" w:date="2021-11-07T14:59:00Z">
        <w:r>
          <w:t xml:space="preserve"> the town.</w:t>
        </w:r>
      </w:ins>
      <w:ins w:id="774" w:author="Leorey" w:date="2021-11-07T15:25:00Z">
        <w:r w:rsidR="00AE7E41">
          <w:t xml:space="preserve"> Compare this time with the time of impact of </w:t>
        </w:r>
      </w:ins>
      <w:ins w:id="775" w:author="Leorey" w:date="2021-11-07T15:26:00Z">
        <w:r w:rsidR="00AE7E41">
          <w:t xml:space="preserve">fire </w:t>
        </w:r>
        <w:r w:rsidR="00AE7E41" w:rsidRPr="002E0C24">
          <w:rPr>
            <w:b/>
          </w:rPr>
          <w:t>Aireysinlet_evac_test</w:t>
        </w:r>
        <w:r w:rsidR="00AE7E41">
          <w:t xml:space="preserve"> </w:t>
        </w:r>
      </w:ins>
      <w:ins w:id="776" w:author="Leorey" w:date="2021-11-07T15:27:00Z">
        <w:r w:rsidR="00AE7E41">
          <w:t>on</w:t>
        </w:r>
      </w:ins>
      <w:ins w:id="777" w:author="Leorey" w:date="2021-11-07T15:25:00Z">
        <w:r w:rsidR="00AE7E41">
          <w:t xml:space="preserve"> the town.</w:t>
        </w:r>
      </w:ins>
      <w:ins w:id="778" w:author="Leorey" w:date="2021-11-07T14:59:00Z">
        <w:r>
          <w:t xml:space="preserve"> </w:t>
        </w:r>
      </w:ins>
    </w:p>
    <w:p w14:paraId="487EDF42" w14:textId="77777777" w:rsidR="00C82A49" w:rsidRDefault="00C82A49" w:rsidP="00AE7E41">
      <w:pPr>
        <w:pStyle w:val="bodytext1"/>
        <w:keepNext/>
        <w:ind w:left="360"/>
        <w:jc w:val="center"/>
        <w:rPr>
          <w:ins w:id="779" w:author="Leorey" w:date="2021-11-07T15:18:00Z"/>
        </w:rPr>
        <w:pPrChange w:id="780" w:author="Leorey" w:date="2021-11-07T15:18:00Z">
          <w:pPr>
            <w:pStyle w:val="bodytext1"/>
            <w:ind w:left="360"/>
          </w:pPr>
        </w:pPrChange>
      </w:pPr>
      <w:ins w:id="781" w:author="Leorey" w:date="2021-11-07T15:16:00Z">
        <w:r w:rsidRPr="00C82A49">
          <w:rPr>
            <w:noProof/>
          </w:rPr>
          <w:lastRenderedPageBreak/>
          <w:drawing>
            <wp:inline distT="0" distB="0" distL="0" distR="0" wp14:anchorId="4C530335" wp14:editId="2425D5C8">
              <wp:extent cx="5083200" cy="2340000"/>
              <wp:effectExtent l="19050" t="1905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200" cy="2340000"/>
                      </a:xfrm>
                      <a:prstGeom prst="rect">
                        <a:avLst/>
                      </a:prstGeom>
                      <a:noFill/>
                      <a:ln w="12700">
                        <a:solidFill>
                          <a:schemeClr val="tx1"/>
                        </a:solidFill>
                      </a:ln>
                    </pic:spPr>
                  </pic:pic>
                </a:graphicData>
              </a:graphic>
            </wp:inline>
          </w:drawing>
        </w:r>
      </w:ins>
    </w:p>
    <w:p w14:paraId="4A22C2EB" w14:textId="72762A71" w:rsidR="00C82A49" w:rsidRDefault="00C82A49" w:rsidP="00AE7E41">
      <w:pPr>
        <w:pStyle w:val="Caption"/>
        <w:rPr>
          <w:ins w:id="782" w:author="Leorey" w:date="2021-11-07T14:59:00Z"/>
        </w:rPr>
        <w:pPrChange w:id="783" w:author="Leorey" w:date="2021-11-07T15:18:00Z">
          <w:pPr>
            <w:pStyle w:val="bodytext1"/>
            <w:numPr>
              <w:numId w:val="35"/>
            </w:numPr>
            <w:ind w:left="720" w:hanging="360"/>
          </w:pPr>
        </w:pPrChange>
      </w:pPr>
      <w:bookmarkStart w:id="784" w:name="_Ref87190803"/>
      <w:ins w:id="785" w:author="Leorey" w:date="2021-11-07T15:18:00Z">
        <w:r>
          <w:t xml:space="preserve">Figure </w:t>
        </w:r>
        <w:r>
          <w:fldChar w:fldCharType="begin"/>
        </w:r>
        <w:r>
          <w:instrText xml:space="preserve"> SEQ Figure \* ARABIC </w:instrText>
        </w:r>
      </w:ins>
      <w:r>
        <w:fldChar w:fldCharType="separate"/>
      </w:r>
      <w:ins w:id="786" w:author="Leorey" w:date="2021-11-07T15:42:00Z">
        <w:r w:rsidR="00D3664A">
          <w:rPr>
            <w:noProof/>
          </w:rPr>
          <w:t>14</w:t>
        </w:r>
      </w:ins>
      <w:ins w:id="787" w:author="Leorey" w:date="2021-11-07T15:18:00Z">
        <w:r>
          <w:fldChar w:fldCharType="end"/>
        </w:r>
        <w:bookmarkEnd w:id="784"/>
        <w:r>
          <w:t xml:space="preserve">. </w:t>
        </w:r>
        <w:r w:rsidRPr="00B56B9F">
          <w:t xml:space="preserve">Thematic map showing time of impact of fire </w:t>
        </w:r>
        <w:r w:rsidR="00AE7E41" w:rsidRPr="00807047">
          <w:rPr>
            <w:b/>
            <w:bCs w:val="0"/>
          </w:rPr>
          <w:t>DSSrun2_grid</w:t>
        </w:r>
        <w:r w:rsidRPr="00B56B9F">
          <w:t xml:space="preserve"> on evacuation zones</w:t>
        </w:r>
      </w:ins>
    </w:p>
    <w:p w14:paraId="1F51E09D" w14:textId="022FABF4" w:rsidR="00DE44DA" w:rsidRDefault="00DE44DA" w:rsidP="00DE44DA">
      <w:pPr>
        <w:pStyle w:val="Heading2"/>
        <w:rPr>
          <w:ins w:id="788" w:author="Leorey" w:date="2021-11-07T15:01:00Z"/>
        </w:rPr>
      </w:pPr>
      <w:bookmarkStart w:id="789" w:name="_Toc87192208"/>
      <w:ins w:id="790" w:author="Leorey" w:date="2021-11-07T15:01:00Z">
        <w:r>
          <w:t xml:space="preserve">Viewing maps of the </w:t>
        </w:r>
      </w:ins>
      <w:ins w:id="791" w:author="Leorey" w:date="2021-11-07T15:11:00Z">
        <w:r w:rsidR="00C82A49">
          <w:t xml:space="preserve">population and network </w:t>
        </w:r>
      </w:ins>
      <w:ins w:id="792" w:author="Leorey" w:date="2021-11-07T15:01:00Z">
        <w:r>
          <w:t>metric</w:t>
        </w:r>
      </w:ins>
      <w:ins w:id="793" w:author="Leorey" w:date="2021-11-07T15:11:00Z">
        <w:r w:rsidR="00C82A49">
          <w:t>s</w:t>
        </w:r>
      </w:ins>
      <w:bookmarkEnd w:id="789"/>
    </w:p>
    <w:p w14:paraId="2322AEBE" w14:textId="7D2BB77F" w:rsidR="00DE44DA" w:rsidRDefault="00DE44DA" w:rsidP="00DE44DA">
      <w:pPr>
        <w:pStyle w:val="bodytext1"/>
        <w:rPr>
          <w:ins w:id="794" w:author="Leorey" w:date="2021-11-07T15:01:00Z"/>
        </w:rPr>
      </w:pPr>
      <w:ins w:id="795" w:author="Leorey" w:date="2021-11-07T15:01:00Z">
        <w:r>
          <w:t xml:space="preserve">Aside from the </w:t>
        </w:r>
      </w:ins>
      <w:ins w:id="796" w:author="Leorey" w:date="2021-11-07T15:08:00Z">
        <w:r w:rsidR="00C82A49">
          <w:t>time of impact of the fire on the evacuation zones</w:t>
        </w:r>
      </w:ins>
      <w:ins w:id="797" w:author="Leorey" w:date="2021-11-07T15:01:00Z">
        <w:r>
          <w:t xml:space="preserve">, </w:t>
        </w:r>
        <w:r>
          <w:rPr>
            <w:b/>
          </w:rPr>
          <w:t xml:space="preserve">SCS-Scenario-2 </w:t>
        </w:r>
        <w:r>
          <w:t xml:space="preserve">also contains simulation outputs pertaining to </w:t>
        </w:r>
      </w:ins>
      <w:ins w:id="798" w:author="Leorey" w:date="2021-11-07T15:08:00Z">
        <w:r w:rsidR="00C82A49">
          <w:t>popula</w:t>
        </w:r>
      </w:ins>
      <w:ins w:id="799" w:author="Leorey" w:date="2021-11-07T15:09:00Z">
        <w:r w:rsidR="00C82A49">
          <w:t xml:space="preserve">tions in </w:t>
        </w:r>
      </w:ins>
      <w:ins w:id="800" w:author="Leorey" w:date="2021-11-07T15:01:00Z">
        <w:r>
          <w:t xml:space="preserve">the evacuation areas in the region. </w:t>
        </w:r>
      </w:ins>
    </w:p>
    <w:p w14:paraId="49A563D1" w14:textId="70E5F1D2" w:rsidR="00DE44DA" w:rsidRDefault="00DE44DA" w:rsidP="00DE44DA">
      <w:pPr>
        <w:pStyle w:val="bodytext1"/>
        <w:pPrChange w:id="801" w:author="Leorey" w:date="2021-11-07T15:03:00Z">
          <w:pPr>
            <w:pStyle w:val="bodytext1"/>
            <w:numPr>
              <w:numId w:val="35"/>
            </w:numPr>
            <w:ind w:left="720" w:hanging="360"/>
          </w:pPr>
        </w:pPrChange>
      </w:pPr>
      <w:ins w:id="802" w:author="Leorey" w:date="2021-11-07T15:01:00Z">
        <w:r>
          <w:t xml:space="preserve">To view the output maps </w:t>
        </w:r>
      </w:ins>
      <w:ins w:id="803" w:author="Leorey" w:date="2021-11-07T15:09:00Z">
        <w:r w:rsidR="00C82A49">
          <w:t>pertaining to pop</w:t>
        </w:r>
      </w:ins>
      <w:ins w:id="804" w:author="Leorey" w:date="2021-11-07T15:47:00Z">
        <w:r w:rsidR="00694C9E">
          <w:t>u</w:t>
        </w:r>
      </w:ins>
      <w:ins w:id="805" w:author="Leorey" w:date="2021-11-07T15:09:00Z">
        <w:r w:rsidR="00C82A49">
          <w:t>lation-related</w:t>
        </w:r>
      </w:ins>
      <w:ins w:id="806" w:author="Leorey" w:date="2021-11-07T15:01:00Z">
        <w:r>
          <w:t xml:space="preserve"> metrics:</w:t>
        </w:r>
      </w:ins>
    </w:p>
    <w:p w14:paraId="59046873" w14:textId="46F4CEAE" w:rsidR="00DE44DA" w:rsidRDefault="00DE44DA" w:rsidP="00DE44DA">
      <w:pPr>
        <w:pStyle w:val="bodytext1"/>
        <w:numPr>
          <w:ilvl w:val="0"/>
          <w:numId w:val="40"/>
        </w:numPr>
        <w:rPr>
          <w:ins w:id="807" w:author="Leorey" w:date="2021-11-07T15:02:00Z"/>
        </w:rPr>
      </w:pPr>
      <w:ins w:id="808" w:author="Leorey" w:date="2021-11-07T15:02:00Z">
        <w:r>
          <w:t xml:space="preserve">Turn on the display of the </w:t>
        </w:r>
      </w:ins>
      <w:ins w:id="809" w:author="Leorey" w:date="2021-11-07T15:03:00Z">
        <w:r w:rsidRPr="002E0C24">
          <w:rPr>
            <w:b/>
            <w:bCs/>
          </w:rPr>
          <w:t>Area Burnt</w:t>
        </w:r>
      </w:ins>
      <w:ins w:id="810" w:author="Leorey" w:date="2021-11-07T15:02:00Z">
        <w:r>
          <w:t xml:space="preserve"> layer by clicking on its corresponding </w:t>
        </w:r>
        <w:r w:rsidRPr="002E0C24">
          <w:rPr>
            <w:b/>
            <w:bCs/>
          </w:rPr>
          <w:t>Show/Hide</w:t>
        </w:r>
        <w:r>
          <w:t xml:space="preserve"> button.</w:t>
        </w:r>
      </w:ins>
    </w:p>
    <w:p w14:paraId="08DAD2AF" w14:textId="426F47D4" w:rsidR="00DE44DA" w:rsidRDefault="00DE44DA" w:rsidP="00DE44DA">
      <w:pPr>
        <w:pStyle w:val="bodytext1"/>
        <w:numPr>
          <w:ilvl w:val="0"/>
          <w:numId w:val="40"/>
        </w:numPr>
        <w:rPr>
          <w:ins w:id="811" w:author="Leorey" w:date="2021-11-07T15:02:00Z"/>
        </w:rPr>
      </w:pPr>
      <w:ins w:id="812" w:author="Leorey" w:date="2021-11-07T15:02:00Z">
        <w:r>
          <w:t xml:space="preserve">Turn on the display of the </w:t>
        </w:r>
        <w:r w:rsidRPr="00C73B30">
          <w:rPr>
            <w:b/>
            <w:bCs/>
          </w:rPr>
          <w:t>Population in Zones</w:t>
        </w:r>
        <w:r>
          <w:t xml:space="preserve"> layer by clicking on its corresponding </w:t>
        </w:r>
        <w:r w:rsidRPr="002E0C24">
          <w:rPr>
            <w:b/>
            <w:bCs/>
          </w:rPr>
          <w:t>Show/Hide</w:t>
        </w:r>
        <w:r>
          <w:t xml:space="preserve"> button.</w:t>
        </w:r>
      </w:ins>
    </w:p>
    <w:p w14:paraId="130D21D3" w14:textId="3812DECD" w:rsidR="00BF6EEB" w:rsidRDefault="008D4D61" w:rsidP="00DE44DA">
      <w:pPr>
        <w:pStyle w:val="bodytext1"/>
        <w:numPr>
          <w:ilvl w:val="0"/>
          <w:numId w:val="40"/>
        </w:numPr>
      </w:pPr>
      <w:r>
        <w:t xml:space="preserve">Select the metric </w:t>
      </w:r>
      <w:r w:rsidRPr="00597E3B">
        <w:rPr>
          <w:b/>
          <w:bCs/>
        </w:rPr>
        <w:t>Population in Zones</w:t>
      </w:r>
      <w:r>
        <w:t>.</w:t>
      </w:r>
      <w:r w:rsidR="002608B2">
        <w:t xml:space="preserve"> The Outputs panel will expand to show more controls, as shown in </w:t>
      </w:r>
      <w:r w:rsidR="002608B2">
        <w:fldChar w:fldCharType="begin"/>
      </w:r>
      <w:r w:rsidR="002608B2">
        <w:instrText xml:space="preserve"> REF _Ref85503003 \h </w:instrText>
      </w:r>
      <w:r w:rsidR="002608B2">
        <w:fldChar w:fldCharType="separate"/>
      </w:r>
      <w:ins w:id="813" w:author="Leorey" w:date="2021-11-07T15:42:00Z">
        <w:r w:rsidR="00D3664A">
          <w:t xml:space="preserve">Figure </w:t>
        </w:r>
        <w:r w:rsidR="00D3664A">
          <w:rPr>
            <w:noProof/>
          </w:rPr>
          <w:t>15</w:t>
        </w:r>
      </w:ins>
      <w:del w:id="814" w:author="Leorey" w:date="2021-11-07T12:39:00Z">
        <w:r w:rsidR="00AE5C90" w:rsidDel="007F13C8">
          <w:delText xml:space="preserve">Figure </w:delText>
        </w:r>
        <w:r w:rsidR="00AE5C90" w:rsidDel="007F13C8">
          <w:rPr>
            <w:noProof/>
          </w:rPr>
          <w:delText>11</w:delText>
        </w:r>
      </w:del>
      <w:r w:rsidR="002608B2">
        <w:fldChar w:fldCharType="end"/>
      </w:r>
      <w:r w:rsidR="002608B2">
        <w:t xml:space="preserve">. Please refer to </w:t>
      </w:r>
      <w:r w:rsidR="002608B2" w:rsidRPr="00C73B30">
        <w:rPr>
          <w:b/>
          <w:bCs/>
        </w:rPr>
        <w:fldChar w:fldCharType="begin"/>
      </w:r>
      <w:r w:rsidR="002608B2" w:rsidRPr="00C73B30">
        <w:rPr>
          <w:b/>
          <w:bCs/>
        </w:rPr>
        <w:instrText xml:space="preserve"> REF _Ref85533553 \r \h </w:instrText>
      </w:r>
      <w:r w:rsidR="002608B2">
        <w:rPr>
          <w:b/>
          <w:bCs/>
        </w:rPr>
        <w:instrText xml:space="preserve"> \* MERGEFORMAT </w:instrText>
      </w:r>
      <w:r w:rsidR="002608B2" w:rsidRPr="00C73B30">
        <w:rPr>
          <w:b/>
          <w:bCs/>
        </w:rPr>
      </w:r>
      <w:r w:rsidR="002608B2" w:rsidRPr="00C73B30">
        <w:rPr>
          <w:b/>
          <w:bCs/>
        </w:rPr>
        <w:fldChar w:fldCharType="separate"/>
      </w:r>
      <w:r w:rsidR="00D3664A">
        <w:rPr>
          <w:b/>
          <w:bCs/>
        </w:rPr>
        <w:t>10</w:t>
      </w:r>
      <w:r w:rsidR="002608B2" w:rsidRPr="00C73B30">
        <w:rPr>
          <w:b/>
          <w:bCs/>
        </w:rPr>
        <w:fldChar w:fldCharType="end"/>
      </w:r>
      <w:r w:rsidR="002608B2" w:rsidRPr="00C73B30">
        <w:rPr>
          <w:b/>
          <w:bCs/>
        </w:rPr>
        <w:t xml:space="preserve"> </w:t>
      </w:r>
      <w:r w:rsidR="002608B2" w:rsidRPr="00C73B30">
        <w:rPr>
          <w:b/>
          <w:bCs/>
        </w:rPr>
        <w:fldChar w:fldCharType="begin"/>
      </w:r>
      <w:r w:rsidR="002608B2" w:rsidRPr="00C73B30">
        <w:rPr>
          <w:b/>
          <w:bCs/>
        </w:rPr>
        <w:instrText xml:space="preserve"> REF _Ref85533537 \h </w:instrText>
      </w:r>
      <w:r w:rsidR="002608B2">
        <w:rPr>
          <w:b/>
          <w:bCs/>
        </w:rPr>
        <w:instrText xml:space="preserve"> \* MERGEFORMAT </w:instrText>
      </w:r>
      <w:r w:rsidR="002608B2" w:rsidRPr="00C73B30">
        <w:rPr>
          <w:b/>
          <w:bCs/>
        </w:rPr>
      </w:r>
      <w:r w:rsidR="002608B2" w:rsidRPr="00C73B30">
        <w:rPr>
          <w:b/>
          <w:bCs/>
        </w:rPr>
        <w:fldChar w:fldCharType="separate"/>
      </w:r>
      <w:ins w:id="815" w:author="Leorey" w:date="2021-11-07T15:42:00Z">
        <w:r w:rsidR="00D3664A" w:rsidRPr="00D3664A">
          <w:rPr>
            <w:b/>
            <w:bCs/>
            <w:rPrChange w:id="816" w:author="Leorey" w:date="2021-11-07T15:42:00Z">
              <w:rPr/>
            </w:rPrChange>
          </w:rPr>
          <w:t xml:space="preserve">Appendix G: Outputs Panel </w:t>
        </w:r>
      </w:ins>
      <w:del w:id="817" w:author="Leorey" w:date="2021-11-07T12:39:00Z">
        <w:r w:rsidR="00AE5C90" w:rsidRPr="00AE5C90" w:rsidDel="007F13C8">
          <w:rPr>
            <w:b/>
            <w:bCs/>
          </w:rPr>
          <w:delText xml:space="preserve">Appendix G: Outputs Panel </w:delText>
        </w:r>
      </w:del>
      <w:r w:rsidR="002608B2" w:rsidRPr="00C73B30">
        <w:rPr>
          <w:b/>
          <w:bCs/>
        </w:rPr>
        <w:fldChar w:fldCharType="end"/>
      </w:r>
      <w:r w:rsidR="002608B2">
        <w:t xml:space="preserve"> for more details on the different controls in the </w:t>
      </w:r>
      <w:r w:rsidR="002608B2" w:rsidRPr="00597E3B">
        <w:rPr>
          <w:b/>
          <w:bCs/>
        </w:rPr>
        <w:t>Outputs</w:t>
      </w:r>
      <w:r w:rsidR="002608B2">
        <w:t xml:space="preserve"> panel.</w:t>
      </w:r>
    </w:p>
    <w:p w14:paraId="542FED60" w14:textId="2D6DAF55" w:rsidR="002608B2" w:rsidRDefault="002608B2" w:rsidP="00DE44DA">
      <w:pPr>
        <w:pStyle w:val="bodytext1"/>
        <w:numPr>
          <w:ilvl w:val="0"/>
          <w:numId w:val="40"/>
        </w:numPr>
      </w:pPr>
      <w:r>
        <w:t xml:space="preserve">Use the </w:t>
      </w:r>
      <w:r w:rsidR="00B6124F">
        <w:t>t</w:t>
      </w:r>
      <w:r>
        <w:t xml:space="preserve">ime </w:t>
      </w:r>
      <w:r w:rsidR="00B6124F">
        <w:t>s</w:t>
      </w:r>
      <w:r>
        <w:t xml:space="preserve">lider to move the Output </w:t>
      </w:r>
      <w:r w:rsidRPr="00597E3B">
        <w:rPr>
          <w:b/>
          <w:bCs/>
        </w:rPr>
        <w:t>Time</w:t>
      </w:r>
      <w:r>
        <w:t xml:space="preserve"> to </w:t>
      </w:r>
      <w:r w:rsidRPr="00597E3B">
        <w:rPr>
          <w:b/>
          <w:bCs/>
        </w:rPr>
        <w:t>14:00</w:t>
      </w:r>
      <w:r>
        <w:t xml:space="preserve">  (2 pm)</w:t>
      </w:r>
      <w:r w:rsidR="00B6124F">
        <w:t xml:space="preserve">. The Map Viewer will display the simulation outputs produced at this time. Notice that the </w:t>
      </w:r>
      <w:r w:rsidR="00B6124F" w:rsidRPr="00B6124F">
        <w:rPr>
          <w:b/>
          <w:bCs/>
        </w:rPr>
        <w:t>Area Burnt</w:t>
      </w:r>
      <w:r>
        <w:t xml:space="preserve"> </w:t>
      </w:r>
      <w:r w:rsidR="00B6124F">
        <w:t>increases in size as the time slider moves to the right from the ignition time of 11:00 (11 am).</w:t>
      </w:r>
      <w:r w:rsidR="00B630CA">
        <w:t xml:space="preserve"> </w:t>
      </w:r>
    </w:p>
    <w:p w14:paraId="06E10966" w14:textId="37986359" w:rsidR="00BF6EEB" w:rsidRDefault="00BF6EEB" w:rsidP="00DE44DA">
      <w:pPr>
        <w:pStyle w:val="bodytext1"/>
        <w:numPr>
          <w:ilvl w:val="0"/>
          <w:numId w:val="40"/>
        </w:numPr>
      </w:pPr>
      <w:r>
        <w:t xml:space="preserve"> </w:t>
      </w:r>
      <w:r w:rsidR="008D4D61">
        <w:t xml:space="preserve">Click on the </w:t>
      </w:r>
      <w:r w:rsidR="008D4D61" w:rsidRPr="00597E3B">
        <w:rPr>
          <w:b/>
          <w:bCs/>
        </w:rPr>
        <w:t>Show Layer Values</w:t>
      </w:r>
      <w:r w:rsidR="008D4D61">
        <w:t xml:space="preserve"> button to enable the </w:t>
      </w:r>
      <w:r w:rsidR="008D4D61" w:rsidRPr="008D4D61">
        <w:rPr>
          <w:b/>
          <w:bCs/>
        </w:rPr>
        <w:t>Show Layer Values</w:t>
      </w:r>
      <w:r w:rsidR="008D4D61">
        <w:rPr>
          <w:b/>
          <w:bCs/>
        </w:rPr>
        <w:t xml:space="preserve"> </w:t>
      </w:r>
      <w:r w:rsidR="008D4D61" w:rsidRPr="008D4D61">
        <w:t>tool</w:t>
      </w:r>
      <w:r w:rsidR="008D4D61">
        <w:rPr>
          <w:b/>
          <w:bCs/>
        </w:rPr>
        <w:t xml:space="preserve">, </w:t>
      </w:r>
      <w:r w:rsidR="008D4D61">
        <w:t xml:space="preserve">as shown in </w:t>
      </w:r>
      <w:r w:rsidR="008D4D61">
        <w:fldChar w:fldCharType="begin"/>
      </w:r>
      <w:r w:rsidR="008D4D61">
        <w:instrText xml:space="preserve"> REF _Ref85503003 \h </w:instrText>
      </w:r>
      <w:r w:rsidR="008D4D61">
        <w:fldChar w:fldCharType="separate"/>
      </w:r>
      <w:ins w:id="818" w:author="Leorey" w:date="2021-11-07T15:42:00Z">
        <w:r w:rsidR="00D3664A">
          <w:t xml:space="preserve">Figure </w:t>
        </w:r>
        <w:r w:rsidR="00D3664A">
          <w:rPr>
            <w:noProof/>
          </w:rPr>
          <w:t>15</w:t>
        </w:r>
      </w:ins>
      <w:del w:id="819" w:author="Leorey" w:date="2021-11-07T12:39:00Z">
        <w:r w:rsidR="00AE5C90" w:rsidDel="007F13C8">
          <w:delText xml:space="preserve">Figure </w:delText>
        </w:r>
        <w:r w:rsidR="00AE5C90" w:rsidDel="007F13C8">
          <w:rPr>
            <w:noProof/>
          </w:rPr>
          <w:delText>11</w:delText>
        </w:r>
      </w:del>
      <w:r w:rsidR="008D4D61">
        <w:fldChar w:fldCharType="end"/>
      </w:r>
      <w:r w:rsidR="008D4D61">
        <w:t>.</w:t>
      </w:r>
      <w:r w:rsidR="002608B2">
        <w:t xml:space="preserve"> This tool displays the values of the </w:t>
      </w:r>
      <w:r w:rsidR="009561AB">
        <w:t>displayed</w:t>
      </w:r>
      <w:r w:rsidR="002608B2">
        <w:t xml:space="preserve"> metrics for a given link or area just by pointing the mouse </w:t>
      </w:r>
      <w:r w:rsidR="00597E3B">
        <w:t>at</w:t>
      </w:r>
      <w:r w:rsidR="002608B2">
        <w:t xml:space="preserve"> the desired link or area. </w:t>
      </w:r>
    </w:p>
    <w:p w14:paraId="1E84C699" w14:textId="77777777" w:rsidR="008D4D61" w:rsidRDefault="008D4D61" w:rsidP="008D4D61">
      <w:pPr>
        <w:pStyle w:val="bodytext1"/>
        <w:keepNext/>
        <w:jc w:val="center"/>
      </w:pPr>
      <w:r w:rsidRPr="008D4D61">
        <w:rPr>
          <w:noProof/>
        </w:rPr>
        <w:lastRenderedPageBreak/>
        <w:drawing>
          <wp:inline distT="0" distB="0" distL="0" distR="0" wp14:anchorId="4BC98CF3" wp14:editId="76DDD8B8">
            <wp:extent cx="3578400" cy="2520000"/>
            <wp:effectExtent l="19050" t="19050" r="22225" b="139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5875">
                      <a:solidFill>
                        <a:schemeClr val="tx1"/>
                      </a:solidFill>
                    </a:ln>
                  </pic:spPr>
                </pic:pic>
              </a:graphicData>
            </a:graphic>
          </wp:inline>
        </w:drawing>
      </w:r>
    </w:p>
    <w:p w14:paraId="299B09AB" w14:textId="23D556AA" w:rsidR="00424570" w:rsidRDefault="008D4D61" w:rsidP="008D4D61">
      <w:pPr>
        <w:pStyle w:val="Caption"/>
      </w:pPr>
      <w:bookmarkStart w:id="820" w:name="_Ref85503003"/>
      <w:r>
        <w:t xml:space="preserve">Figure </w:t>
      </w:r>
      <w:r w:rsidR="0082198C">
        <w:fldChar w:fldCharType="begin"/>
      </w:r>
      <w:r w:rsidR="0082198C">
        <w:instrText xml:space="preserve"> SEQ Figure \* ARABIC </w:instrText>
      </w:r>
      <w:r w:rsidR="0082198C">
        <w:fldChar w:fldCharType="separate"/>
      </w:r>
      <w:ins w:id="821" w:author="Leorey" w:date="2021-11-07T15:42:00Z">
        <w:r w:rsidR="00D3664A">
          <w:rPr>
            <w:noProof/>
          </w:rPr>
          <w:t>15</w:t>
        </w:r>
      </w:ins>
      <w:del w:id="822" w:author="Leorey" w:date="2021-11-07T12:28:00Z">
        <w:r w:rsidR="00AE5C90" w:rsidDel="007F13C8">
          <w:rPr>
            <w:noProof/>
          </w:rPr>
          <w:delText>11</w:delText>
        </w:r>
      </w:del>
      <w:r w:rsidR="0082198C">
        <w:rPr>
          <w:noProof/>
        </w:rPr>
        <w:fldChar w:fldCharType="end"/>
      </w:r>
      <w:bookmarkEnd w:id="820"/>
      <w:r>
        <w:t>. Map Viewer with Outputs panel and Show Layer Values enabled.</w:t>
      </w:r>
    </w:p>
    <w:p w14:paraId="311E3AED" w14:textId="63207C8A" w:rsidR="008D4D61" w:rsidRDefault="00613948" w:rsidP="008D4D61">
      <w:r>
        <w:t xml:space="preserve">The Map Viewer has the capability to display multiple layers of output values simultaneously. </w:t>
      </w:r>
      <w:r>
        <w:fldChar w:fldCharType="begin"/>
      </w:r>
      <w:r>
        <w:instrText xml:space="preserve"> REF _Ref85503003 \h </w:instrText>
      </w:r>
      <w:r>
        <w:fldChar w:fldCharType="separate"/>
      </w:r>
      <w:ins w:id="823" w:author="Leorey" w:date="2021-11-07T15:42:00Z">
        <w:r w:rsidR="00D3664A">
          <w:t xml:space="preserve">Figure </w:t>
        </w:r>
        <w:r w:rsidR="00D3664A">
          <w:rPr>
            <w:noProof/>
          </w:rPr>
          <w:t>15</w:t>
        </w:r>
      </w:ins>
      <w:del w:id="824" w:author="Leorey" w:date="2021-11-07T12:39:00Z">
        <w:r w:rsidR="00AE5C90" w:rsidDel="007F13C8">
          <w:delText xml:space="preserve">Figure </w:delText>
        </w:r>
        <w:r w:rsidR="00AE5C90" w:rsidDel="007F13C8">
          <w:rPr>
            <w:noProof/>
          </w:rPr>
          <w:delText>11</w:delText>
        </w:r>
      </w:del>
      <w:r>
        <w:fldChar w:fldCharType="end"/>
      </w:r>
      <w:r>
        <w:t xml:space="preserve"> shows that three layers</w:t>
      </w:r>
      <w:r w:rsidR="00C73B30">
        <w:t xml:space="preserve"> of metrics</w:t>
      </w:r>
      <w:r>
        <w:t xml:space="preserve"> are currently on display – </w:t>
      </w:r>
      <w:r w:rsidRPr="00C73B30">
        <w:rPr>
          <w:b/>
          <w:bCs/>
        </w:rPr>
        <w:t>Area Burnt</w:t>
      </w:r>
      <w:r>
        <w:t xml:space="preserve">, </w:t>
      </w:r>
      <w:r w:rsidRPr="00C73B30">
        <w:rPr>
          <w:b/>
          <w:bCs/>
        </w:rPr>
        <w:t>Affected Zones</w:t>
      </w:r>
      <w:r>
        <w:t xml:space="preserve">, and </w:t>
      </w:r>
      <w:r w:rsidRPr="00C73B30">
        <w:rPr>
          <w:b/>
          <w:bCs/>
        </w:rPr>
        <w:t>Population in Zones</w:t>
      </w:r>
      <w:r>
        <w:t xml:space="preserve">. </w:t>
      </w:r>
      <w:r w:rsidR="009561AB">
        <w:t xml:space="preserve">The legend windows show the colour scale used for each metric to identify the values associated with each area or link. </w:t>
      </w:r>
      <w:r>
        <w:t>Please refer to</w:t>
      </w:r>
      <w:r w:rsidR="00C73B30">
        <w:t xml:space="preserve"> </w:t>
      </w:r>
      <w:r w:rsidR="00C73B30" w:rsidRPr="00C73B30">
        <w:rPr>
          <w:b/>
          <w:bCs/>
        </w:rPr>
        <w:fldChar w:fldCharType="begin"/>
      </w:r>
      <w:r w:rsidR="00C73B30" w:rsidRPr="00C73B30">
        <w:rPr>
          <w:b/>
          <w:bCs/>
        </w:rPr>
        <w:instrText xml:space="preserve"> REF _Ref85532784 \r \h </w:instrText>
      </w:r>
      <w:r w:rsidR="00C73B30">
        <w:rPr>
          <w:b/>
          <w:bCs/>
        </w:rPr>
        <w:instrText xml:space="preserve"> \* MERGEFORMAT </w:instrText>
      </w:r>
      <w:r w:rsidR="00C73B30" w:rsidRPr="00C73B30">
        <w:rPr>
          <w:b/>
          <w:bCs/>
        </w:rPr>
      </w:r>
      <w:r w:rsidR="00C73B30" w:rsidRPr="00C73B30">
        <w:rPr>
          <w:b/>
          <w:bCs/>
        </w:rPr>
        <w:fldChar w:fldCharType="separate"/>
      </w:r>
      <w:r w:rsidR="00D3664A">
        <w:rPr>
          <w:b/>
          <w:bCs/>
        </w:rPr>
        <w:t>11</w:t>
      </w:r>
      <w:r w:rsidR="00C73B30" w:rsidRPr="00C73B30">
        <w:rPr>
          <w:b/>
          <w:bCs/>
        </w:rPr>
        <w:fldChar w:fldCharType="end"/>
      </w:r>
      <w:r w:rsidR="00C73B30" w:rsidRPr="00C73B30">
        <w:rPr>
          <w:b/>
          <w:bCs/>
        </w:rPr>
        <w:t xml:space="preserve"> </w:t>
      </w:r>
      <w:r w:rsidR="00C73B30" w:rsidRPr="00C73B30">
        <w:rPr>
          <w:b/>
          <w:bCs/>
        </w:rPr>
        <w:fldChar w:fldCharType="begin"/>
      </w:r>
      <w:r w:rsidR="00C73B30" w:rsidRPr="00C73B30">
        <w:rPr>
          <w:b/>
          <w:bCs/>
        </w:rPr>
        <w:instrText xml:space="preserve"> REF _Ref85532796 \h </w:instrText>
      </w:r>
      <w:r w:rsidR="00C73B30">
        <w:rPr>
          <w:b/>
          <w:bCs/>
        </w:rPr>
        <w:instrText xml:space="preserve"> \* MERGEFORMAT </w:instrText>
      </w:r>
      <w:r w:rsidR="00C73B30" w:rsidRPr="00C73B30">
        <w:rPr>
          <w:b/>
          <w:bCs/>
        </w:rPr>
      </w:r>
      <w:r w:rsidR="00C73B30" w:rsidRPr="00C73B30">
        <w:rPr>
          <w:b/>
          <w:bCs/>
        </w:rPr>
        <w:fldChar w:fldCharType="separate"/>
      </w:r>
      <w:ins w:id="825" w:author="Leorey" w:date="2021-11-07T15:42:00Z">
        <w:r w:rsidR="00D3664A" w:rsidRPr="00D3664A">
          <w:rPr>
            <w:b/>
            <w:bCs/>
            <w:rPrChange w:id="826" w:author="Leorey" w:date="2021-11-07T15:42:00Z">
              <w:rPr/>
            </w:rPrChange>
          </w:rPr>
          <w:t>Appendix F: Output Metrics</w:t>
        </w:r>
      </w:ins>
      <w:del w:id="827" w:author="Leorey" w:date="2021-11-07T12:39:00Z">
        <w:r w:rsidR="00AE5C90" w:rsidRPr="00AE5C90" w:rsidDel="007F13C8">
          <w:rPr>
            <w:b/>
            <w:bCs/>
          </w:rPr>
          <w:delText>Appendix F: Output Metrics</w:delText>
        </w:r>
      </w:del>
      <w:r w:rsidR="00C73B30" w:rsidRPr="00C73B30">
        <w:rPr>
          <w:b/>
          <w:bCs/>
        </w:rPr>
        <w:fldChar w:fldCharType="end"/>
      </w:r>
      <w:r>
        <w:t xml:space="preserve"> for more details on the different output metrics.  </w:t>
      </w:r>
    </w:p>
    <w:p w14:paraId="36772A60" w14:textId="194600AD" w:rsidR="00C73B30" w:rsidRDefault="00C73B30" w:rsidP="008D4D61">
      <w:r>
        <w:t>More</w:t>
      </w:r>
      <w:r w:rsidR="009561AB">
        <w:t xml:space="preserve"> map</w:t>
      </w:r>
      <w:r>
        <w:t xml:space="preserve"> layers can be displayed by selecting the desired layer in the metric list and enabling display by clicking on the </w:t>
      </w:r>
      <w:r w:rsidRPr="00C73B30">
        <w:rPr>
          <w:b/>
          <w:bCs/>
        </w:rPr>
        <w:t>Show/Hide</w:t>
      </w:r>
      <w:r>
        <w:t xml:space="preserve"> button beside the selected metric. The </w:t>
      </w:r>
      <w:r w:rsidRPr="00C73B30">
        <w:rPr>
          <w:b/>
          <w:bCs/>
        </w:rPr>
        <w:t>Show/Hide</w:t>
      </w:r>
      <w:r>
        <w:t xml:space="preserve"> button is also used to remove a metric from the displayed layers</w:t>
      </w:r>
      <w:r w:rsidR="00597E3B">
        <w:t xml:space="preserve"> in the Map Viewer</w:t>
      </w:r>
      <w:r>
        <w:t xml:space="preserve">. </w:t>
      </w:r>
    </w:p>
    <w:p w14:paraId="4231344E" w14:textId="2C38F62C" w:rsidR="00B630CA" w:rsidRDefault="00B630CA" w:rsidP="00DE44DA">
      <w:pPr>
        <w:pStyle w:val="bodytext1"/>
        <w:numPr>
          <w:ilvl w:val="0"/>
          <w:numId w:val="40"/>
        </w:numPr>
      </w:pPr>
      <w:r>
        <w:t xml:space="preserve">Add the metric </w:t>
      </w:r>
      <w:bookmarkStart w:id="828" w:name="_Hlk85709609"/>
      <w:r w:rsidRPr="00B630CA">
        <w:rPr>
          <w:b/>
          <w:bCs/>
        </w:rPr>
        <w:t>Network Traffic</w:t>
      </w:r>
      <w:r>
        <w:t xml:space="preserve"> </w:t>
      </w:r>
      <w:bookmarkEnd w:id="828"/>
      <w:r>
        <w:t xml:space="preserve">to the map display. </w:t>
      </w:r>
      <w:r w:rsidR="009915D3">
        <w:t xml:space="preserve">Click the </w:t>
      </w:r>
      <w:r w:rsidR="009915D3" w:rsidRPr="00B630CA">
        <w:rPr>
          <w:b/>
          <w:bCs/>
        </w:rPr>
        <w:t>Show/Hide</w:t>
      </w:r>
      <w:r w:rsidR="009915D3">
        <w:t xml:space="preserve"> button beside the metric </w:t>
      </w:r>
      <w:r>
        <w:t xml:space="preserve"> </w:t>
      </w:r>
      <w:r w:rsidRPr="00B630CA">
        <w:rPr>
          <w:b/>
          <w:bCs/>
        </w:rPr>
        <w:t>Network Traffic</w:t>
      </w:r>
      <w:r>
        <w:t xml:space="preserve"> in the metric list</w:t>
      </w:r>
      <w:r w:rsidR="009915D3">
        <w:t xml:space="preserve"> to </w:t>
      </w:r>
      <w:r>
        <w:t xml:space="preserve">enable display </w:t>
      </w:r>
      <w:r w:rsidR="009915D3">
        <w:t xml:space="preserve">of the layer. </w:t>
      </w:r>
      <w:r w:rsidR="009561AB">
        <w:t>The legend window</w:t>
      </w:r>
      <w:r w:rsidR="009915D3">
        <w:t xml:space="preserve"> for </w:t>
      </w:r>
      <w:r w:rsidR="009915D3" w:rsidRPr="009915D3">
        <w:rPr>
          <w:b/>
          <w:bCs/>
        </w:rPr>
        <w:t>Network Traffic</w:t>
      </w:r>
      <w:r w:rsidR="009915D3">
        <w:t xml:space="preserve"> will then appear in the Map Viewer.</w:t>
      </w:r>
    </w:p>
    <w:p w14:paraId="2048D0CD" w14:textId="7612AC8E" w:rsidR="00597E3B" w:rsidRDefault="00597E3B" w:rsidP="00DE44DA">
      <w:pPr>
        <w:pStyle w:val="bodytext1"/>
        <w:numPr>
          <w:ilvl w:val="0"/>
          <w:numId w:val="40"/>
        </w:numPr>
      </w:pPr>
      <w:r>
        <w:t xml:space="preserve">Use the </w:t>
      </w:r>
      <w:r w:rsidRPr="008D4D61">
        <w:rPr>
          <w:b/>
          <w:bCs/>
        </w:rPr>
        <w:t>Show Layer Values</w:t>
      </w:r>
      <w:r>
        <w:rPr>
          <w:b/>
          <w:bCs/>
        </w:rPr>
        <w:t xml:space="preserve"> </w:t>
      </w:r>
      <w:r w:rsidRPr="008D4D61">
        <w:t>tool</w:t>
      </w:r>
      <w:r>
        <w:t xml:space="preserve"> to view the </w:t>
      </w:r>
      <w:r w:rsidRPr="00B630CA">
        <w:rPr>
          <w:b/>
          <w:bCs/>
        </w:rPr>
        <w:t>Network Traffic</w:t>
      </w:r>
      <w:r>
        <w:t xml:space="preserve"> at various links in the road network.</w:t>
      </w:r>
    </w:p>
    <w:p w14:paraId="2F285A09" w14:textId="16CBFD41" w:rsidR="00B630CA" w:rsidRDefault="00B630CA" w:rsidP="00DE44DA">
      <w:pPr>
        <w:pStyle w:val="bodytext1"/>
        <w:numPr>
          <w:ilvl w:val="0"/>
          <w:numId w:val="40"/>
        </w:numPr>
      </w:pPr>
      <w:r>
        <w:t xml:space="preserve">Remove the metric </w:t>
      </w:r>
      <w:r w:rsidRPr="00B630CA">
        <w:rPr>
          <w:b/>
          <w:bCs/>
        </w:rPr>
        <w:t>Network Traffic</w:t>
      </w:r>
      <w:r>
        <w:t xml:space="preserve"> from the map display by clicking on the </w:t>
      </w:r>
      <w:r w:rsidRPr="00B630CA">
        <w:rPr>
          <w:b/>
          <w:bCs/>
        </w:rPr>
        <w:t>Show/Hide</w:t>
      </w:r>
      <w:r>
        <w:t xml:space="preserve"> button.</w:t>
      </w:r>
    </w:p>
    <w:p w14:paraId="42A4ABA2" w14:textId="0221495B" w:rsidR="00B645C4" w:rsidRDefault="008F2BC0" w:rsidP="008D4D61">
      <w:r>
        <w:t xml:space="preserve">The metric layers are displayed according to a visibility hierarchy. </w:t>
      </w:r>
      <w:r w:rsidR="00B645C4">
        <w:t>Since</w:t>
      </w:r>
      <w:r>
        <w:t xml:space="preserve"> the multiple layers are viewed from </w:t>
      </w:r>
      <w:r w:rsidR="00B645C4">
        <w:t xml:space="preserve">an imaginary point </w:t>
      </w:r>
      <w:r>
        <w:t xml:space="preserve">above the earth, layers that are positioned higher in the visibility hierarchy  are displayed on top of layers that are placed </w:t>
      </w:r>
      <w:r w:rsidR="00597E3B">
        <w:t>lower</w:t>
      </w:r>
      <w:r>
        <w:t xml:space="preserve"> in the hierarchy. The visibility hierarchy is indicated by the order in the metric list. Thus, </w:t>
      </w:r>
      <w:r w:rsidR="00B645C4">
        <w:t xml:space="preserve">a </w:t>
      </w:r>
      <w:r>
        <w:t>metric layer will be displayed on top of all displayed metric layers  positioned below it in the metric list.</w:t>
      </w:r>
      <w:r w:rsidR="00EE088B">
        <w:t xml:space="preserve"> </w:t>
      </w:r>
      <w:r w:rsidR="00BA4B15">
        <w:t>This is why, i</w:t>
      </w:r>
      <w:r w:rsidR="009561AB">
        <w:t xml:space="preserve">n </w:t>
      </w:r>
      <w:r w:rsidR="009561AB">
        <w:fldChar w:fldCharType="begin"/>
      </w:r>
      <w:r w:rsidR="009561AB">
        <w:instrText xml:space="preserve"> REF _Ref85503003 \h </w:instrText>
      </w:r>
      <w:r w:rsidR="009561AB">
        <w:fldChar w:fldCharType="separate"/>
      </w:r>
      <w:ins w:id="829" w:author="Leorey" w:date="2021-11-07T15:42:00Z">
        <w:r w:rsidR="00D3664A">
          <w:t xml:space="preserve">Figure </w:t>
        </w:r>
        <w:r w:rsidR="00D3664A">
          <w:rPr>
            <w:noProof/>
          </w:rPr>
          <w:t>15</w:t>
        </w:r>
      </w:ins>
      <w:del w:id="830" w:author="Leorey" w:date="2021-11-07T12:39:00Z">
        <w:r w:rsidR="00AE5C90" w:rsidDel="007F13C8">
          <w:delText xml:space="preserve">Figure </w:delText>
        </w:r>
        <w:r w:rsidR="00AE5C90" w:rsidDel="007F13C8">
          <w:rPr>
            <w:noProof/>
          </w:rPr>
          <w:delText>11</w:delText>
        </w:r>
      </w:del>
      <w:r w:rsidR="009561AB">
        <w:fldChar w:fldCharType="end"/>
      </w:r>
      <w:r w:rsidR="009561AB">
        <w:t xml:space="preserve">, the layer for </w:t>
      </w:r>
      <w:r w:rsidR="009561AB" w:rsidRPr="00C73B30">
        <w:rPr>
          <w:b/>
          <w:bCs/>
        </w:rPr>
        <w:t>Area Burnt</w:t>
      </w:r>
      <w:r w:rsidR="009561AB">
        <w:rPr>
          <w:b/>
          <w:bCs/>
        </w:rPr>
        <w:t xml:space="preserve"> </w:t>
      </w:r>
      <w:r w:rsidR="009561AB">
        <w:t xml:space="preserve">is displayed on top of the layer for </w:t>
      </w:r>
      <w:r w:rsidR="009561AB" w:rsidRPr="00C73B30">
        <w:rPr>
          <w:b/>
          <w:bCs/>
        </w:rPr>
        <w:t>Affected Zones</w:t>
      </w:r>
      <w:r w:rsidR="009561AB">
        <w:t xml:space="preserve">, which in turn, is displayed on top of the layer for </w:t>
      </w:r>
      <w:r w:rsidR="009561AB" w:rsidRPr="00C73B30">
        <w:rPr>
          <w:b/>
          <w:bCs/>
        </w:rPr>
        <w:t>Population in Zones</w:t>
      </w:r>
      <w:r w:rsidR="009561AB">
        <w:t>.</w:t>
      </w:r>
    </w:p>
    <w:p w14:paraId="60C17788" w14:textId="648709A1" w:rsidR="008F2BC0" w:rsidRDefault="00EE088B" w:rsidP="008D4D61">
      <w:r>
        <w:t>The position of a selected metric in the metric list</w:t>
      </w:r>
      <w:r w:rsidR="009561AB">
        <w:t xml:space="preserve"> (and consequently, in the visibility hierarchy)</w:t>
      </w:r>
      <w:r>
        <w:t xml:space="preserve"> can be changed by using the </w:t>
      </w:r>
      <w:r w:rsidR="00B630CA">
        <w:t>visibility</w:t>
      </w:r>
      <w:r>
        <w:t xml:space="preserve"> arrows to the right of the metric list</w:t>
      </w:r>
      <w:r w:rsidR="00BA4B15">
        <w:t xml:space="preserve"> in the </w:t>
      </w:r>
      <w:r w:rsidR="00BA4B15">
        <w:rPr>
          <w:b/>
          <w:bCs/>
        </w:rPr>
        <w:t xml:space="preserve">Outputs </w:t>
      </w:r>
      <w:r w:rsidR="00BA4B15" w:rsidRPr="00BA4B15">
        <w:t>panel</w:t>
      </w:r>
      <w:r>
        <w:t xml:space="preserve">.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D3664A">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831" w:author="Leorey" w:date="2021-11-07T15:42:00Z">
        <w:r w:rsidR="00D3664A" w:rsidRPr="00D3664A">
          <w:rPr>
            <w:b/>
            <w:bCs/>
            <w:rPrChange w:id="832" w:author="Leorey" w:date="2021-11-07T15:42:00Z">
              <w:rPr/>
            </w:rPrChange>
          </w:rPr>
          <w:t xml:space="preserve">Appendix G: Outputs Panel </w:t>
        </w:r>
      </w:ins>
      <w:del w:id="833" w:author="Leorey" w:date="2021-11-07T12:39:00Z">
        <w:r w:rsidR="00AE5C90" w:rsidRPr="00AE5C90" w:rsidDel="007F13C8">
          <w:rPr>
            <w:b/>
            <w:bCs/>
          </w:rPr>
          <w:delText xml:space="preserve">Appendix G: Outputs Panel </w:delText>
        </w:r>
      </w:del>
      <w:r w:rsidRPr="00C73B30">
        <w:rPr>
          <w:b/>
          <w:bCs/>
        </w:rPr>
        <w:fldChar w:fldCharType="end"/>
      </w:r>
      <w:r>
        <w:t xml:space="preserve"> for more details on the </w:t>
      </w:r>
      <w:r w:rsidR="00597E3B">
        <w:t xml:space="preserve">visibility </w:t>
      </w:r>
      <w:r>
        <w:t xml:space="preserve">controls in the </w:t>
      </w:r>
      <w:r w:rsidR="002608B2">
        <w:rPr>
          <w:b/>
          <w:bCs/>
        </w:rPr>
        <w:t xml:space="preserve">Outputs </w:t>
      </w:r>
      <w:r w:rsidR="002608B2" w:rsidRPr="00BA4B15">
        <w:t>panel</w:t>
      </w:r>
      <w:r>
        <w:t>.</w:t>
      </w:r>
    </w:p>
    <w:p w14:paraId="3EFB001D" w14:textId="20108E6D" w:rsidR="00B645C4" w:rsidRDefault="00B645C4" w:rsidP="00DE44DA">
      <w:pPr>
        <w:pStyle w:val="bodytext1"/>
        <w:numPr>
          <w:ilvl w:val="0"/>
          <w:numId w:val="40"/>
        </w:numPr>
      </w:pPr>
      <w:r>
        <w:t>Move the metric</w:t>
      </w:r>
      <w:r w:rsidR="00496EB7">
        <w:t xml:space="preserve"> </w:t>
      </w:r>
      <w:r w:rsidR="00496EB7" w:rsidRPr="00C73B30">
        <w:rPr>
          <w:b/>
          <w:bCs/>
        </w:rPr>
        <w:t>Population in Zones</w:t>
      </w:r>
      <w:r w:rsidR="00496EB7">
        <w:t xml:space="preserve"> above</w:t>
      </w:r>
      <w:r>
        <w:t xml:space="preserve"> </w:t>
      </w:r>
      <w:r>
        <w:rPr>
          <w:b/>
          <w:bCs/>
        </w:rPr>
        <w:t>Area Burnt</w:t>
      </w:r>
      <w:r w:rsidRPr="00B630CA">
        <w:rPr>
          <w:b/>
          <w:bCs/>
        </w:rPr>
        <w:t xml:space="preserve"> </w:t>
      </w:r>
      <w:r>
        <w:t xml:space="preserve">in the metric list by selecting </w:t>
      </w:r>
      <w:r w:rsidR="00496EB7" w:rsidRPr="00C73B30">
        <w:rPr>
          <w:b/>
          <w:bCs/>
        </w:rPr>
        <w:t>Population in Zones</w:t>
      </w:r>
      <w:r w:rsidR="00496EB7">
        <w:t xml:space="preserve"> </w:t>
      </w:r>
      <w:r>
        <w:t xml:space="preserve">in the metric list and then clicking the </w:t>
      </w:r>
      <w:r w:rsidRPr="00B645C4">
        <w:rPr>
          <w:b/>
          <w:bCs/>
        </w:rPr>
        <w:t xml:space="preserve">Move Visibility </w:t>
      </w:r>
      <w:r w:rsidR="00496EB7">
        <w:rPr>
          <w:b/>
          <w:bCs/>
        </w:rPr>
        <w:t>Up</w:t>
      </w:r>
      <w:r>
        <w:t xml:space="preserve"> arrow</w:t>
      </w:r>
      <w:r w:rsidR="00496EB7">
        <w:t xml:space="preserve"> a sufficient number of times</w:t>
      </w:r>
      <w:r>
        <w:t xml:space="preserve">.  The visibility of the </w:t>
      </w:r>
      <w:r>
        <w:rPr>
          <w:b/>
          <w:bCs/>
        </w:rPr>
        <w:t xml:space="preserve">Area Burnt </w:t>
      </w:r>
      <w:r w:rsidR="001D6C76" w:rsidRPr="001D6C76">
        <w:t>layer</w:t>
      </w:r>
      <w:r w:rsidR="001D6C76">
        <w:rPr>
          <w:b/>
          <w:bCs/>
        </w:rPr>
        <w:t xml:space="preserve"> </w:t>
      </w:r>
      <w:r w:rsidR="001D6C76">
        <w:t xml:space="preserve">in the Map Viewer </w:t>
      </w:r>
      <w:r w:rsidR="009561AB">
        <w:t>will</w:t>
      </w:r>
      <w:r w:rsidRPr="00B645C4">
        <w:t xml:space="preserve"> decrease</w:t>
      </w:r>
      <w:r>
        <w:t xml:space="preserve"> as it now </w:t>
      </w:r>
      <w:r w:rsidR="001D6C76">
        <w:t>drawn</w:t>
      </w:r>
      <w:r>
        <w:t xml:space="preserve"> under the layer for </w:t>
      </w:r>
      <w:r w:rsidRPr="00C73B30">
        <w:rPr>
          <w:b/>
          <w:bCs/>
        </w:rPr>
        <w:t>Population in Zones</w:t>
      </w:r>
      <w:r>
        <w:rPr>
          <w:b/>
          <w:bCs/>
        </w:rPr>
        <w:t>.</w:t>
      </w:r>
    </w:p>
    <w:p w14:paraId="3642E293" w14:textId="27A5EF0B" w:rsidR="00B645C4" w:rsidRPr="008D4D61" w:rsidRDefault="009561AB" w:rsidP="008D4D61">
      <w:r>
        <w:t xml:space="preserve">The outline of the layer </w:t>
      </w:r>
      <w:r>
        <w:rPr>
          <w:b/>
          <w:bCs/>
        </w:rPr>
        <w:t>Area Burnt</w:t>
      </w:r>
      <w:r>
        <w:t xml:space="preserve"> is still visible in the Map Viewer since the layer above it</w:t>
      </w:r>
      <w:r w:rsidR="009915D3">
        <w:t xml:space="preserve">, </w:t>
      </w:r>
      <w:r w:rsidR="009915D3" w:rsidRPr="00C73B30">
        <w:rPr>
          <w:b/>
          <w:bCs/>
        </w:rPr>
        <w:t>Population in Zones</w:t>
      </w:r>
      <w:r w:rsidR="009915D3">
        <w:t>,</w:t>
      </w:r>
      <w:r>
        <w:t xml:space="preserve"> </w:t>
      </w:r>
      <w:r w:rsidR="00496EB7">
        <w:t>is</w:t>
      </w:r>
      <w:r>
        <w:t xml:space="preserve"> not totally opaque. </w:t>
      </w:r>
      <w:r w:rsidRPr="009561AB">
        <w:rPr>
          <w:b/>
          <w:bCs/>
        </w:rPr>
        <w:t>Opacity</w:t>
      </w:r>
      <w:r>
        <w:t xml:space="preserve">, along with </w:t>
      </w:r>
      <w:r w:rsidRPr="009561AB">
        <w:rPr>
          <w:b/>
          <w:bCs/>
        </w:rPr>
        <w:t>Colour scale</w:t>
      </w:r>
      <w:r>
        <w:t xml:space="preserve"> and </w:t>
      </w:r>
      <w:r w:rsidRPr="009561AB">
        <w:rPr>
          <w:b/>
          <w:bCs/>
        </w:rPr>
        <w:t>Map Style</w:t>
      </w:r>
      <w:r>
        <w:t xml:space="preserve">, are attributes of a map layer and can be modified by using the </w:t>
      </w:r>
      <w:r w:rsidRPr="009561AB">
        <w:rPr>
          <w:b/>
          <w:bCs/>
        </w:rPr>
        <w:t>Map &amp; Layer Sett</w:t>
      </w:r>
      <w:r w:rsidR="001D6C76">
        <w:rPr>
          <w:b/>
          <w:bCs/>
        </w:rPr>
        <w:t>i</w:t>
      </w:r>
      <w:r w:rsidRPr="009561AB">
        <w:rPr>
          <w:b/>
          <w:bCs/>
        </w:rPr>
        <w:t>ngs</w:t>
      </w:r>
      <w:r w:rsidR="001D6C76">
        <w:t xml:space="preserve"> panel.</w:t>
      </w:r>
    </w:p>
    <w:p w14:paraId="6ABDFFD6" w14:textId="448C3BE5" w:rsidR="009915D3" w:rsidRDefault="009915D3" w:rsidP="009915D3">
      <w:pPr>
        <w:pStyle w:val="Heading2"/>
      </w:pPr>
      <w:bookmarkStart w:id="834" w:name="_Toc87192209"/>
      <w:r>
        <w:t>Changing the layer settings</w:t>
      </w:r>
      <w:bookmarkEnd w:id="834"/>
    </w:p>
    <w:p w14:paraId="13361653" w14:textId="77777777" w:rsidR="001D6C76" w:rsidRDefault="001D6C76" w:rsidP="009915D3">
      <w:pPr>
        <w:pStyle w:val="bodytext1"/>
      </w:pPr>
      <w:r>
        <w:t xml:space="preserve">Let us change some of the attributes of the layer </w:t>
      </w:r>
      <w:r w:rsidRPr="00C73B30">
        <w:rPr>
          <w:b/>
          <w:bCs/>
        </w:rPr>
        <w:t>Population in Zones</w:t>
      </w:r>
      <w:r>
        <w:t xml:space="preserve"> .</w:t>
      </w:r>
    </w:p>
    <w:p w14:paraId="45ADF0E9" w14:textId="405C015A" w:rsidR="001D6C76" w:rsidRDefault="001D6C76" w:rsidP="00441358">
      <w:pPr>
        <w:pStyle w:val="bodytext1"/>
        <w:numPr>
          <w:ilvl w:val="0"/>
          <w:numId w:val="36"/>
        </w:numPr>
      </w:pPr>
      <w:r>
        <w:lastRenderedPageBreak/>
        <w:t xml:space="preserve">Select the layer </w:t>
      </w:r>
      <w:r w:rsidRPr="00C73B30">
        <w:rPr>
          <w:b/>
          <w:bCs/>
        </w:rPr>
        <w:t>Population in Zones</w:t>
      </w:r>
      <w:r>
        <w:t xml:space="preserve"> in the metric list. </w:t>
      </w:r>
    </w:p>
    <w:p w14:paraId="583555C2" w14:textId="48F7042F" w:rsidR="009915D3" w:rsidRDefault="009915D3" w:rsidP="00441358">
      <w:pPr>
        <w:pStyle w:val="bodytext1"/>
        <w:numPr>
          <w:ilvl w:val="0"/>
          <w:numId w:val="36"/>
        </w:numPr>
      </w:pPr>
      <w:r>
        <w:t xml:space="preserve">Click on the </w:t>
      </w:r>
      <w:r w:rsidR="0034783B" w:rsidRPr="00597E3B">
        <w:rPr>
          <w:b/>
          <w:iCs/>
        </w:rPr>
        <w:t>Map  &amp; Layer Settings</w:t>
      </w:r>
      <w:r>
        <w:t xml:space="preserve"> button in the </w:t>
      </w:r>
      <w:r w:rsidR="0034783B" w:rsidRPr="0034783B">
        <w:rPr>
          <w:b/>
          <w:bCs/>
        </w:rPr>
        <w:t>Outputs</w:t>
      </w:r>
      <w:r w:rsidR="0034783B">
        <w:t xml:space="preserve"> panel. </w:t>
      </w:r>
      <w:r>
        <w:t xml:space="preserve"> This will </w:t>
      </w:r>
      <w:r w:rsidR="0034783B">
        <w:t xml:space="preserve">open the </w:t>
      </w:r>
      <w:r w:rsidR="0034783B" w:rsidRPr="00597E3B">
        <w:rPr>
          <w:b/>
          <w:iCs/>
        </w:rPr>
        <w:t>Map  &amp; Layer Settings</w:t>
      </w:r>
      <w:r w:rsidR="0034783B">
        <w:t xml:space="preserve"> panel at the bottom of the </w:t>
      </w:r>
      <w:r w:rsidR="0034783B" w:rsidRPr="0034783B">
        <w:rPr>
          <w:b/>
          <w:bCs/>
        </w:rPr>
        <w:t>Outputs</w:t>
      </w:r>
      <w:r w:rsidR="0034783B">
        <w:t xml:space="preserve"> panel. </w:t>
      </w:r>
      <w:r>
        <w:t xml:space="preserve"> Please refer to </w:t>
      </w:r>
      <w:r w:rsidR="0034783B" w:rsidRPr="0034783B">
        <w:rPr>
          <w:b/>
          <w:bCs/>
        </w:rPr>
        <w:fldChar w:fldCharType="begin"/>
      </w:r>
      <w:r w:rsidR="0034783B" w:rsidRPr="0034783B">
        <w:rPr>
          <w:b/>
          <w:bCs/>
        </w:rPr>
        <w:instrText xml:space="preserve"> REF _Ref83766940 \r \h </w:instrText>
      </w:r>
      <w:r w:rsidR="0034783B">
        <w:rPr>
          <w:b/>
          <w:bCs/>
        </w:rPr>
        <w:instrText xml:space="preserve"> \* MERGEFORMAT </w:instrText>
      </w:r>
      <w:r w:rsidR="0034783B" w:rsidRPr="0034783B">
        <w:rPr>
          <w:b/>
          <w:bCs/>
        </w:rPr>
      </w:r>
      <w:r w:rsidR="0034783B" w:rsidRPr="0034783B">
        <w:rPr>
          <w:b/>
          <w:bCs/>
        </w:rPr>
        <w:fldChar w:fldCharType="separate"/>
      </w:r>
      <w:r w:rsidR="00D3664A">
        <w:rPr>
          <w:b/>
          <w:bCs/>
        </w:rPr>
        <w:t>9</w:t>
      </w:r>
      <w:r w:rsidR="0034783B" w:rsidRPr="0034783B">
        <w:rPr>
          <w:b/>
          <w:bCs/>
        </w:rPr>
        <w:fldChar w:fldCharType="end"/>
      </w:r>
      <w:r w:rsidR="0034783B" w:rsidRPr="0034783B">
        <w:rPr>
          <w:b/>
          <w:bCs/>
        </w:rPr>
        <w:t xml:space="preserve"> </w:t>
      </w:r>
      <w:r w:rsidR="0034783B" w:rsidRPr="0034783B">
        <w:rPr>
          <w:b/>
          <w:bCs/>
        </w:rPr>
        <w:fldChar w:fldCharType="begin"/>
      </w:r>
      <w:r w:rsidR="0034783B" w:rsidRPr="0034783B">
        <w:rPr>
          <w:b/>
          <w:bCs/>
        </w:rPr>
        <w:instrText xml:space="preserve"> REF _Ref83766940 \h </w:instrText>
      </w:r>
      <w:r w:rsidR="0034783B">
        <w:rPr>
          <w:b/>
          <w:bCs/>
        </w:rPr>
        <w:instrText xml:space="preserve"> \* MERGEFORMAT </w:instrText>
      </w:r>
      <w:r w:rsidR="0034783B" w:rsidRPr="0034783B">
        <w:rPr>
          <w:b/>
          <w:bCs/>
        </w:rPr>
      </w:r>
      <w:r w:rsidR="0034783B" w:rsidRPr="0034783B">
        <w:rPr>
          <w:b/>
          <w:bCs/>
        </w:rPr>
        <w:fldChar w:fldCharType="separate"/>
      </w:r>
      <w:ins w:id="835" w:author="Leorey" w:date="2021-11-07T15:42:00Z">
        <w:r w:rsidR="00D3664A" w:rsidRPr="00D3664A">
          <w:rPr>
            <w:b/>
            <w:bCs/>
            <w:rPrChange w:id="836" w:author="Leorey" w:date="2021-11-07T15:42:00Z">
              <w:rPr/>
            </w:rPrChange>
          </w:rPr>
          <w:t>Appendix E: Map and Layer Settings</w:t>
        </w:r>
      </w:ins>
      <w:del w:id="837" w:author="Leorey" w:date="2021-11-07T12:39:00Z">
        <w:r w:rsidR="00AE5C90" w:rsidRPr="00AE5C90" w:rsidDel="007F13C8">
          <w:rPr>
            <w:b/>
            <w:bCs/>
          </w:rPr>
          <w:delText>Appendix E: Map and Layer Settings</w:delText>
        </w:r>
      </w:del>
      <w:r w:rsidR="0034783B" w:rsidRPr="0034783B">
        <w:rPr>
          <w:b/>
          <w:bCs/>
        </w:rPr>
        <w:fldChar w:fldCharType="end"/>
      </w:r>
      <w:r>
        <w:fldChar w:fldCharType="begin"/>
      </w:r>
      <w:r>
        <w:instrText xml:space="preserve"> REF _Ref83639392 \h </w:instrText>
      </w:r>
      <w:r>
        <w:fldChar w:fldCharType="separate"/>
      </w:r>
      <w:ins w:id="838" w:author="Leorey" w:date="2021-11-07T15:42:00Z">
        <w:r w:rsidR="00D3664A" w:rsidRPr="00F966D3">
          <w:t xml:space="preserve">Table </w:t>
        </w:r>
        <w:r w:rsidR="00D3664A">
          <w:rPr>
            <w:noProof/>
          </w:rPr>
          <w:t>1</w:t>
        </w:r>
      </w:ins>
      <w:del w:id="839" w:author="Leorey" w:date="2021-11-07T12:39:00Z">
        <w:r w:rsidR="00AE5C90" w:rsidRPr="00F966D3" w:rsidDel="007F13C8">
          <w:delText xml:space="preserve">Table </w:delText>
        </w:r>
        <w:r w:rsidR="00AE5C90" w:rsidDel="007F13C8">
          <w:rPr>
            <w:noProof/>
          </w:rPr>
          <w:delText>1</w:delText>
        </w:r>
      </w:del>
      <w:r>
        <w:fldChar w:fldCharType="end"/>
      </w:r>
      <w:r>
        <w:t xml:space="preserve"> for a description of the controls</w:t>
      </w:r>
      <w:r w:rsidR="00C158AB">
        <w:t xml:space="preserve"> and options</w:t>
      </w:r>
      <w:r>
        <w:t xml:space="preserve"> in the </w:t>
      </w:r>
      <w:r w:rsidR="0034783B" w:rsidRPr="00597E3B">
        <w:rPr>
          <w:b/>
          <w:iCs/>
        </w:rPr>
        <w:t>Map  &amp; Layer Settings</w:t>
      </w:r>
      <w:r w:rsidR="0034783B">
        <w:t xml:space="preserve"> panel</w:t>
      </w:r>
      <w:r>
        <w:t>.</w:t>
      </w:r>
    </w:p>
    <w:p w14:paraId="2D45FDC5" w14:textId="3D9C6057" w:rsidR="0034783B" w:rsidRDefault="0034783B" w:rsidP="00441358">
      <w:pPr>
        <w:pStyle w:val="bodytext1"/>
        <w:numPr>
          <w:ilvl w:val="0"/>
          <w:numId w:val="36"/>
        </w:numPr>
      </w:pPr>
      <w:r>
        <w:t xml:space="preserve">Move the </w:t>
      </w:r>
      <w:r w:rsidRPr="00597E3B">
        <w:rPr>
          <w:b/>
          <w:bCs/>
        </w:rPr>
        <w:t>Opacity</w:t>
      </w:r>
      <w:r>
        <w:t xml:space="preserve"> slider all the way to the right. This setting makes the layer </w:t>
      </w:r>
      <w:r w:rsidRPr="00C73B30">
        <w:rPr>
          <w:b/>
          <w:bCs/>
        </w:rPr>
        <w:t>Population in Zones</w:t>
      </w:r>
      <w:r>
        <w:t xml:space="preserve"> total opaque (100% opacity). Note that the layer </w:t>
      </w:r>
      <w:r w:rsidRPr="0034783B">
        <w:rPr>
          <w:b/>
          <w:bCs/>
        </w:rPr>
        <w:t>Area Burnt</w:t>
      </w:r>
      <w:r>
        <w:t xml:space="preserve"> is no longer visible as it is now completely blocked by </w:t>
      </w:r>
      <w:r w:rsidRPr="00C73B30">
        <w:rPr>
          <w:b/>
          <w:bCs/>
        </w:rPr>
        <w:t>Population in Zones</w:t>
      </w:r>
      <w:r>
        <w:t>.</w:t>
      </w:r>
    </w:p>
    <w:p w14:paraId="3BC81624" w14:textId="755C54ED" w:rsidR="0034783B" w:rsidRDefault="0034783B" w:rsidP="00441358">
      <w:pPr>
        <w:pStyle w:val="bodytext1"/>
        <w:numPr>
          <w:ilvl w:val="0"/>
          <w:numId w:val="36"/>
        </w:numPr>
      </w:pPr>
      <w:r>
        <w:t xml:space="preserve">Move the </w:t>
      </w:r>
      <w:r w:rsidRPr="00597E3B">
        <w:rPr>
          <w:b/>
          <w:bCs/>
        </w:rPr>
        <w:t>Opacity</w:t>
      </w:r>
      <w:r>
        <w:t xml:space="preserve"> slider all the way to the left to make the layer </w:t>
      </w:r>
      <w:r w:rsidRPr="00C73B30">
        <w:rPr>
          <w:b/>
          <w:bCs/>
        </w:rPr>
        <w:t>Population in Zones</w:t>
      </w:r>
      <w:r>
        <w:t xml:space="preserve"> total</w:t>
      </w:r>
      <w:r w:rsidR="00496EB7">
        <w:t xml:space="preserve">ly </w:t>
      </w:r>
      <w:r>
        <w:t xml:space="preserve">transparent (0% opacity). Note that the layer </w:t>
      </w:r>
      <w:r w:rsidRPr="0034783B">
        <w:rPr>
          <w:b/>
          <w:bCs/>
        </w:rPr>
        <w:t>Area Burnt</w:t>
      </w:r>
      <w:r>
        <w:t xml:space="preserve"> is no</w:t>
      </w:r>
      <w:r w:rsidR="00496EB7">
        <w:t>w fully</w:t>
      </w:r>
      <w:r>
        <w:t xml:space="preserve"> visible as </w:t>
      </w:r>
      <w:r w:rsidRPr="00C73B30">
        <w:rPr>
          <w:b/>
          <w:bCs/>
        </w:rPr>
        <w:t>Population in Zones</w:t>
      </w:r>
      <w:r w:rsidR="00496EB7">
        <w:t xml:space="preserve"> becomes invisible.</w:t>
      </w:r>
    </w:p>
    <w:p w14:paraId="3328B582" w14:textId="1BCAF067" w:rsidR="0034783B" w:rsidRDefault="00496EB7" w:rsidP="00441358">
      <w:pPr>
        <w:pStyle w:val="bodytext1"/>
        <w:numPr>
          <w:ilvl w:val="0"/>
          <w:numId w:val="36"/>
        </w:numPr>
      </w:pPr>
      <w:r>
        <w:t xml:space="preserve">Move the </w:t>
      </w:r>
      <w:r w:rsidRPr="00597E3B">
        <w:rPr>
          <w:b/>
          <w:bCs/>
        </w:rPr>
        <w:t>Opacity</w:t>
      </w:r>
      <w:r>
        <w:t xml:space="preserve"> slider halfway to make the layer </w:t>
      </w:r>
      <w:r w:rsidRPr="00C73B30">
        <w:rPr>
          <w:b/>
          <w:bCs/>
        </w:rPr>
        <w:t>Population in Zones</w:t>
      </w:r>
      <w:r>
        <w:t xml:space="preserve"> around 50% transparent (50% opacity).</w:t>
      </w:r>
    </w:p>
    <w:p w14:paraId="53755105" w14:textId="2BA13E41" w:rsidR="00496EB7" w:rsidRDefault="00496EB7" w:rsidP="00441358">
      <w:pPr>
        <w:pStyle w:val="bodytext1"/>
        <w:numPr>
          <w:ilvl w:val="0"/>
          <w:numId w:val="36"/>
        </w:numPr>
      </w:pPr>
      <w:r>
        <w:t xml:space="preserve">Change the statistic used for mapping </w:t>
      </w:r>
      <w:r w:rsidRPr="00C73B30">
        <w:rPr>
          <w:b/>
          <w:bCs/>
        </w:rPr>
        <w:t>Population in Zones</w:t>
      </w:r>
      <w:r>
        <w:t xml:space="preserve"> by selecting </w:t>
      </w:r>
      <w:r w:rsidRPr="00597E3B">
        <w:rPr>
          <w:b/>
          <w:bCs/>
        </w:rPr>
        <w:t>Agents in Activities</w:t>
      </w:r>
      <w:r>
        <w:t xml:space="preserve"> in the dropdown box for </w:t>
      </w:r>
      <w:r w:rsidRPr="00597E3B">
        <w:rPr>
          <w:b/>
          <w:bCs/>
        </w:rPr>
        <w:t>Colour by</w:t>
      </w:r>
      <w:r>
        <w:t>.</w:t>
      </w:r>
    </w:p>
    <w:p w14:paraId="2AD1FC69" w14:textId="3B8E9147" w:rsidR="00496EB7" w:rsidRDefault="00496EB7" w:rsidP="00441358">
      <w:pPr>
        <w:pStyle w:val="bodytext1"/>
        <w:numPr>
          <w:ilvl w:val="0"/>
          <w:numId w:val="36"/>
        </w:numPr>
      </w:pPr>
      <w:r>
        <w:t xml:space="preserve">Change the </w:t>
      </w:r>
      <w:r w:rsidRPr="00597E3B">
        <w:rPr>
          <w:b/>
          <w:bCs/>
        </w:rPr>
        <w:t>Colour scale</w:t>
      </w:r>
      <w:r>
        <w:t xml:space="preserve"> </w:t>
      </w:r>
      <w:r w:rsidR="00C158AB">
        <w:t xml:space="preserve">used in the layer </w:t>
      </w:r>
      <w:r>
        <w:t xml:space="preserve">by selecting </w:t>
      </w:r>
      <w:r w:rsidRPr="00597E3B">
        <w:rPr>
          <w:b/>
          <w:bCs/>
        </w:rPr>
        <w:t>interpolateYlGn</w:t>
      </w:r>
      <w:r w:rsidRPr="00597E3B">
        <w:t xml:space="preserve"> </w:t>
      </w:r>
      <w:r>
        <w:t>from the dropdown box.</w:t>
      </w:r>
    </w:p>
    <w:p w14:paraId="3B9DE221" w14:textId="449B6765" w:rsidR="00496EB7" w:rsidRDefault="00496EB7" w:rsidP="00441358">
      <w:pPr>
        <w:pStyle w:val="bodytext1"/>
        <w:numPr>
          <w:ilvl w:val="0"/>
          <w:numId w:val="36"/>
        </w:numPr>
      </w:pPr>
      <w:r>
        <w:t xml:space="preserve">Click on the </w:t>
      </w:r>
      <w:r w:rsidRPr="00597E3B">
        <w:rPr>
          <w:b/>
          <w:bCs/>
        </w:rPr>
        <w:t>Reversed</w:t>
      </w:r>
      <w:r w:rsidRPr="00597E3B">
        <w:t xml:space="preserve"> </w:t>
      </w:r>
      <w:r>
        <w:t xml:space="preserve">button to enable </w:t>
      </w:r>
      <w:r w:rsidRPr="00496EB7">
        <w:rPr>
          <w:b/>
          <w:bCs/>
        </w:rPr>
        <w:t>Reversed</w:t>
      </w:r>
      <w:r>
        <w:t xml:space="preserve"> colouring where green is assigned to the low values while yellow is assigned to the high values.</w:t>
      </w:r>
    </w:p>
    <w:p w14:paraId="18DA662F" w14:textId="17CF93FF" w:rsidR="00C158AB" w:rsidRDefault="00C158AB" w:rsidP="00441358">
      <w:pPr>
        <w:pStyle w:val="bodytext1"/>
        <w:numPr>
          <w:ilvl w:val="0"/>
          <w:numId w:val="36"/>
        </w:numPr>
      </w:pPr>
      <w:r>
        <w:t xml:space="preserve">Change the </w:t>
      </w:r>
      <w:r w:rsidRPr="00597E3B">
        <w:rPr>
          <w:b/>
          <w:bCs/>
        </w:rPr>
        <w:t>Map Style</w:t>
      </w:r>
      <w:r>
        <w:t xml:space="preserve"> used in the layer by selecting </w:t>
      </w:r>
      <w:r w:rsidRPr="00597E3B">
        <w:rPr>
          <w:b/>
          <w:bCs/>
        </w:rPr>
        <w:t>Streets</w:t>
      </w:r>
      <w:r>
        <w:t xml:space="preserve"> from the dropdown box.</w:t>
      </w:r>
    </w:p>
    <w:p w14:paraId="613CEF23" w14:textId="481A78B1" w:rsidR="00C158AB" w:rsidRPr="00C158AB" w:rsidRDefault="00C158AB" w:rsidP="00C158AB">
      <w:pPr>
        <w:pStyle w:val="bodytext1"/>
      </w:pPr>
      <w:r>
        <w:t xml:space="preserve">The Map Viewer should now appear as shown in </w:t>
      </w:r>
      <w:r>
        <w:fldChar w:fldCharType="begin"/>
      </w:r>
      <w:r>
        <w:instrText xml:space="preserve"> REF _Ref85551928 \h </w:instrText>
      </w:r>
      <w:r>
        <w:fldChar w:fldCharType="separate"/>
      </w:r>
      <w:ins w:id="840" w:author="Leorey" w:date="2021-11-07T15:42:00Z">
        <w:r w:rsidR="00D3664A">
          <w:t xml:space="preserve">Figure </w:t>
        </w:r>
        <w:r w:rsidR="00D3664A">
          <w:rPr>
            <w:noProof/>
          </w:rPr>
          <w:t>16</w:t>
        </w:r>
      </w:ins>
      <w:del w:id="841" w:author="Leorey" w:date="2021-11-07T12:39:00Z">
        <w:r w:rsidR="00AE5C90" w:rsidDel="007F13C8">
          <w:delText xml:space="preserve">Figure </w:delText>
        </w:r>
        <w:r w:rsidR="00AE5C90" w:rsidDel="007F13C8">
          <w:rPr>
            <w:noProof/>
          </w:rPr>
          <w:delText>12</w:delText>
        </w:r>
      </w:del>
      <w:r>
        <w:fldChar w:fldCharType="end"/>
      </w:r>
      <w:r>
        <w:t xml:space="preserve">. </w:t>
      </w:r>
    </w:p>
    <w:p w14:paraId="229A2A1E" w14:textId="0C63F5AF" w:rsidR="00C158AB" w:rsidRDefault="00C158AB" w:rsidP="00C158AB">
      <w:pPr>
        <w:pStyle w:val="Heading2"/>
      </w:pPr>
      <w:bookmarkStart w:id="842" w:name="_Toc87192210"/>
      <w:r>
        <w:t>Viewing charts of the metric outputs</w:t>
      </w:r>
      <w:bookmarkEnd w:id="842"/>
    </w:p>
    <w:p w14:paraId="7840054C" w14:textId="6CAB97E7" w:rsidR="004879E5" w:rsidRDefault="008B2390" w:rsidP="004879E5">
      <w:r>
        <w:t>Aside from thematic maps, the simulation outputs can also be viewed using charts.</w:t>
      </w:r>
      <w:r w:rsidR="004879E5">
        <w:t xml:space="preserve"> Please refer to </w:t>
      </w:r>
      <w:r w:rsidR="004879E5" w:rsidRPr="00C73B30">
        <w:rPr>
          <w:b/>
          <w:bCs/>
        </w:rPr>
        <w:fldChar w:fldCharType="begin"/>
      </w:r>
      <w:r w:rsidR="004879E5" w:rsidRPr="00C73B30">
        <w:rPr>
          <w:b/>
          <w:bCs/>
        </w:rPr>
        <w:instrText xml:space="preserve"> REF _Ref85533553 \r \h </w:instrText>
      </w:r>
      <w:r w:rsidR="004879E5">
        <w:rPr>
          <w:b/>
          <w:bCs/>
        </w:rPr>
        <w:instrText xml:space="preserve"> \* MERGEFORMAT </w:instrText>
      </w:r>
      <w:r w:rsidR="004879E5" w:rsidRPr="00C73B30">
        <w:rPr>
          <w:b/>
          <w:bCs/>
        </w:rPr>
      </w:r>
      <w:r w:rsidR="004879E5" w:rsidRPr="00C73B30">
        <w:rPr>
          <w:b/>
          <w:bCs/>
        </w:rPr>
        <w:fldChar w:fldCharType="separate"/>
      </w:r>
      <w:r w:rsidR="00D3664A">
        <w:rPr>
          <w:b/>
          <w:bCs/>
        </w:rPr>
        <w:t>10</w:t>
      </w:r>
      <w:r w:rsidR="004879E5" w:rsidRPr="00C73B30">
        <w:rPr>
          <w:b/>
          <w:bCs/>
        </w:rPr>
        <w:fldChar w:fldCharType="end"/>
      </w:r>
      <w:r w:rsidR="004879E5" w:rsidRPr="00C73B30">
        <w:rPr>
          <w:b/>
          <w:bCs/>
        </w:rPr>
        <w:t xml:space="preserve"> </w:t>
      </w:r>
      <w:r w:rsidR="004879E5" w:rsidRPr="00C73B30">
        <w:rPr>
          <w:b/>
          <w:bCs/>
        </w:rPr>
        <w:fldChar w:fldCharType="begin"/>
      </w:r>
      <w:r w:rsidR="004879E5" w:rsidRPr="00C73B30">
        <w:rPr>
          <w:b/>
          <w:bCs/>
        </w:rPr>
        <w:instrText xml:space="preserve"> REF _Ref85533537 \h </w:instrText>
      </w:r>
      <w:r w:rsidR="004879E5">
        <w:rPr>
          <w:b/>
          <w:bCs/>
        </w:rPr>
        <w:instrText xml:space="preserve"> \* MERGEFORMAT </w:instrText>
      </w:r>
      <w:r w:rsidR="004879E5" w:rsidRPr="00C73B30">
        <w:rPr>
          <w:b/>
          <w:bCs/>
        </w:rPr>
      </w:r>
      <w:r w:rsidR="004879E5" w:rsidRPr="00C73B30">
        <w:rPr>
          <w:b/>
          <w:bCs/>
        </w:rPr>
        <w:fldChar w:fldCharType="separate"/>
      </w:r>
      <w:ins w:id="843" w:author="Leorey" w:date="2021-11-07T15:42:00Z">
        <w:r w:rsidR="00D3664A" w:rsidRPr="00D3664A">
          <w:rPr>
            <w:b/>
            <w:bCs/>
            <w:rPrChange w:id="844" w:author="Leorey" w:date="2021-11-07T15:42:00Z">
              <w:rPr/>
            </w:rPrChange>
          </w:rPr>
          <w:t xml:space="preserve">Appendix G: Outputs Panel </w:t>
        </w:r>
      </w:ins>
      <w:del w:id="845" w:author="Leorey" w:date="2021-11-07T12:39:00Z">
        <w:r w:rsidR="00AE5C90" w:rsidRPr="00AE5C90" w:rsidDel="007F13C8">
          <w:rPr>
            <w:b/>
            <w:bCs/>
          </w:rPr>
          <w:delText xml:space="preserve">Appendix G: Outputs Panel </w:delText>
        </w:r>
      </w:del>
      <w:r w:rsidR="004879E5" w:rsidRPr="00C73B30">
        <w:rPr>
          <w:b/>
          <w:bCs/>
        </w:rPr>
        <w:fldChar w:fldCharType="end"/>
      </w:r>
      <w:r w:rsidR="004879E5">
        <w:t xml:space="preserve"> for more details on the different controls in the </w:t>
      </w:r>
      <w:r w:rsidR="004879E5">
        <w:rPr>
          <w:b/>
          <w:bCs/>
        </w:rPr>
        <w:t>Outputs panel</w:t>
      </w:r>
      <w:r w:rsidR="004879E5">
        <w:t>.</w:t>
      </w:r>
    </w:p>
    <w:p w14:paraId="53D86A3F" w14:textId="77777777" w:rsidR="00C158AB" w:rsidRDefault="00C158AB" w:rsidP="00441358">
      <w:pPr>
        <w:pStyle w:val="bodytext1"/>
        <w:numPr>
          <w:ilvl w:val="0"/>
          <w:numId w:val="37"/>
        </w:numPr>
      </w:pPr>
      <w:r>
        <w:t xml:space="preserve">Select the layer </w:t>
      </w:r>
      <w:r w:rsidRPr="00C73B30">
        <w:rPr>
          <w:b/>
          <w:bCs/>
        </w:rPr>
        <w:t>Population in Zones</w:t>
      </w:r>
      <w:r>
        <w:t xml:space="preserve"> in the metric list. </w:t>
      </w:r>
    </w:p>
    <w:p w14:paraId="0B0A7426" w14:textId="3A752EE0" w:rsidR="008B2390" w:rsidRDefault="00C158AB" w:rsidP="00441358">
      <w:pPr>
        <w:pStyle w:val="bodytext1"/>
        <w:numPr>
          <w:ilvl w:val="0"/>
          <w:numId w:val="37"/>
        </w:numPr>
      </w:pPr>
      <w:r>
        <w:t xml:space="preserve">Click on the </w:t>
      </w:r>
      <w:r w:rsidR="008B2390" w:rsidRPr="00976BE6">
        <w:rPr>
          <w:b/>
          <w:iCs/>
        </w:rPr>
        <w:t>Show Chart</w:t>
      </w:r>
      <w:r>
        <w:t xml:space="preserve"> button in the </w:t>
      </w:r>
      <w:r w:rsidRPr="0034783B">
        <w:rPr>
          <w:b/>
          <w:bCs/>
        </w:rPr>
        <w:t>Outputs</w:t>
      </w:r>
      <w:r>
        <w:t xml:space="preserve"> panel.  This will open </w:t>
      </w:r>
      <w:r w:rsidR="008B2390">
        <w:t xml:space="preserve">a chart window containing a stack chart of the </w:t>
      </w:r>
      <w:r w:rsidR="008B2390" w:rsidRPr="008B2390">
        <w:rPr>
          <w:b/>
          <w:bCs/>
        </w:rPr>
        <w:t>Population in Zones</w:t>
      </w:r>
      <w:r w:rsidR="008B2390">
        <w:t xml:space="preserve"> metric for all evacuation areas, with the selected statistic (</w:t>
      </w:r>
      <w:r w:rsidR="008B2390" w:rsidRPr="008B2390">
        <w:rPr>
          <w:b/>
          <w:bCs/>
        </w:rPr>
        <w:t>Agents in Activities</w:t>
      </w:r>
      <w:r w:rsidR="008B2390">
        <w:t xml:space="preserve">) on the Y-axis and </w:t>
      </w:r>
      <w:r w:rsidR="008B2390" w:rsidRPr="008B2390">
        <w:rPr>
          <w:b/>
          <w:bCs/>
        </w:rPr>
        <w:t>Time</w:t>
      </w:r>
      <w:r w:rsidR="008B2390">
        <w:t xml:space="preserve"> (in hours) on the X-axis, as shown in </w:t>
      </w:r>
      <w:r w:rsidR="008B2390">
        <w:fldChar w:fldCharType="begin"/>
      </w:r>
      <w:r w:rsidR="008B2390">
        <w:instrText xml:space="preserve"> REF _Ref85553626 \h </w:instrText>
      </w:r>
      <w:r w:rsidR="008B2390">
        <w:fldChar w:fldCharType="separate"/>
      </w:r>
      <w:ins w:id="846" w:author="Leorey" w:date="2021-11-07T15:42:00Z">
        <w:r w:rsidR="00D3664A">
          <w:t xml:space="preserve">Figure </w:t>
        </w:r>
        <w:r w:rsidR="00D3664A">
          <w:rPr>
            <w:noProof/>
          </w:rPr>
          <w:t>17</w:t>
        </w:r>
      </w:ins>
      <w:del w:id="847" w:author="Leorey" w:date="2021-11-07T12:39:00Z">
        <w:r w:rsidR="00AE5C90" w:rsidDel="007F13C8">
          <w:delText xml:space="preserve">Figure </w:delText>
        </w:r>
        <w:r w:rsidR="00AE5C90" w:rsidDel="007F13C8">
          <w:rPr>
            <w:noProof/>
          </w:rPr>
          <w:delText>13</w:delText>
        </w:r>
      </w:del>
      <w:r w:rsidR="008B2390">
        <w:fldChar w:fldCharType="end"/>
      </w:r>
      <w:r w:rsidR="008B2390">
        <w:t>.</w:t>
      </w:r>
    </w:p>
    <w:p w14:paraId="2C81B7ED" w14:textId="02E18FD7" w:rsidR="00EE5F2F" w:rsidRDefault="00EE5F2F" w:rsidP="00441358">
      <w:pPr>
        <w:pStyle w:val="bodytext1"/>
        <w:numPr>
          <w:ilvl w:val="0"/>
          <w:numId w:val="37"/>
        </w:numPr>
      </w:pPr>
      <w:r>
        <w:t xml:space="preserve">Move the mouse to point at one of the bars in the stack chart, say the bar at hour 7. A new window will appear containing a table of the evacuation areas, their associated colour and corresponding value, listed in the order of the selected stack bar, as shown in </w:t>
      </w:r>
      <w:r>
        <w:fldChar w:fldCharType="begin"/>
      </w:r>
      <w:r>
        <w:instrText xml:space="preserve"> REF _Ref85554550 \h </w:instrText>
      </w:r>
      <w:r>
        <w:fldChar w:fldCharType="separate"/>
      </w:r>
      <w:ins w:id="848" w:author="Leorey" w:date="2021-11-07T15:42:00Z">
        <w:r w:rsidR="00D3664A">
          <w:t xml:space="preserve">Figure </w:t>
        </w:r>
        <w:r w:rsidR="00D3664A">
          <w:rPr>
            <w:noProof/>
          </w:rPr>
          <w:t>18</w:t>
        </w:r>
      </w:ins>
      <w:del w:id="849" w:author="Leorey" w:date="2021-11-07T12:39:00Z">
        <w:r w:rsidR="00AE5C90" w:rsidDel="007F13C8">
          <w:delText xml:space="preserve">Figure </w:delText>
        </w:r>
        <w:r w:rsidR="00AE5C90" w:rsidDel="007F13C8">
          <w:rPr>
            <w:noProof/>
          </w:rPr>
          <w:delText>14</w:delText>
        </w:r>
      </w:del>
      <w:r>
        <w:fldChar w:fldCharType="end"/>
      </w:r>
      <w:r>
        <w:t>.</w:t>
      </w:r>
    </w:p>
    <w:p w14:paraId="25A59AC5" w14:textId="720A205C" w:rsidR="000C0A6E" w:rsidRDefault="000C0A6E" w:rsidP="00B409A0">
      <w:pPr>
        <w:pStyle w:val="bodytext1"/>
      </w:pPr>
    </w:p>
    <w:p w14:paraId="0C42FC5C" w14:textId="77777777" w:rsidR="00C158AB" w:rsidRDefault="00C158AB" w:rsidP="00C158AB">
      <w:pPr>
        <w:pStyle w:val="bodytext1"/>
        <w:keepNext/>
        <w:jc w:val="center"/>
      </w:pPr>
      <w:r w:rsidRPr="00C158AB">
        <w:rPr>
          <w:noProof/>
        </w:rPr>
        <w:lastRenderedPageBreak/>
        <w:drawing>
          <wp:inline distT="0" distB="0" distL="0" distR="0" wp14:anchorId="25AA6EE7" wp14:editId="707FA1BC">
            <wp:extent cx="3578400" cy="2520000"/>
            <wp:effectExtent l="19050" t="19050" r="22225"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2700">
                      <a:solidFill>
                        <a:schemeClr val="tx1"/>
                      </a:solidFill>
                    </a:ln>
                  </pic:spPr>
                </pic:pic>
              </a:graphicData>
            </a:graphic>
          </wp:inline>
        </w:drawing>
      </w:r>
    </w:p>
    <w:p w14:paraId="5E3A556D" w14:textId="0B9BF172" w:rsidR="00027887" w:rsidRDefault="00C158AB" w:rsidP="00C158AB">
      <w:pPr>
        <w:pStyle w:val="Caption"/>
      </w:pPr>
      <w:bookmarkStart w:id="850" w:name="_Ref85551928"/>
      <w:r>
        <w:t xml:space="preserve">Figure </w:t>
      </w:r>
      <w:r w:rsidR="0082198C">
        <w:fldChar w:fldCharType="begin"/>
      </w:r>
      <w:r w:rsidR="0082198C">
        <w:instrText xml:space="preserve"> SEQ Figure \* ARABIC </w:instrText>
      </w:r>
      <w:r w:rsidR="0082198C">
        <w:fldChar w:fldCharType="separate"/>
      </w:r>
      <w:ins w:id="851" w:author="Leorey" w:date="2021-11-07T15:42:00Z">
        <w:r w:rsidR="00D3664A">
          <w:rPr>
            <w:noProof/>
          </w:rPr>
          <w:t>16</w:t>
        </w:r>
      </w:ins>
      <w:del w:id="852" w:author="Leorey" w:date="2021-11-07T12:28:00Z">
        <w:r w:rsidR="00AE5C90" w:rsidDel="007F13C8">
          <w:rPr>
            <w:noProof/>
          </w:rPr>
          <w:delText>12</w:delText>
        </w:r>
      </w:del>
      <w:r w:rsidR="0082198C">
        <w:rPr>
          <w:noProof/>
        </w:rPr>
        <w:fldChar w:fldCharType="end"/>
      </w:r>
      <w:bookmarkEnd w:id="850"/>
      <w:r>
        <w:t xml:space="preserve">. Map display after changing the attributes of </w:t>
      </w:r>
      <w:r w:rsidRPr="00C73B30">
        <w:rPr>
          <w:b/>
          <w:bCs w:val="0"/>
        </w:rPr>
        <w:t>Population in Zones</w:t>
      </w:r>
    </w:p>
    <w:p w14:paraId="5B28BA95" w14:textId="49E57FFB" w:rsidR="000A5BAF" w:rsidRDefault="000A5BAF" w:rsidP="00B409A0">
      <w:pPr>
        <w:pStyle w:val="bodytext1"/>
      </w:pPr>
    </w:p>
    <w:p w14:paraId="5C22E6EA" w14:textId="77777777" w:rsidR="008B2390" w:rsidRDefault="008B2390" w:rsidP="008B2390">
      <w:pPr>
        <w:pStyle w:val="bodytext1"/>
        <w:keepNext/>
        <w:jc w:val="center"/>
      </w:pPr>
      <w:r w:rsidRPr="008B2390">
        <w:rPr>
          <w:noProof/>
        </w:rPr>
        <w:drawing>
          <wp:inline distT="0" distB="0" distL="0" distR="0" wp14:anchorId="75A2DDDD" wp14:editId="3E33321B">
            <wp:extent cx="4532400" cy="2520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2400" cy="2520000"/>
                    </a:xfrm>
                    <a:prstGeom prst="rect">
                      <a:avLst/>
                    </a:prstGeom>
                    <a:noFill/>
                    <a:ln w="12700">
                      <a:solidFill>
                        <a:schemeClr val="tx1"/>
                      </a:solidFill>
                    </a:ln>
                  </pic:spPr>
                </pic:pic>
              </a:graphicData>
            </a:graphic>
          </wp:inline>
        </w:drawing>
      </w:r>
    </w:p>
    <w:p w14:paraId="2D2EC507" w14:textId="571B3B05" w:rsidR="006F4DD0" w:rsidRDefault="008B2390" w:rsidP="008B2390">
      <w:pPr>
        <w:pStyle w:val="Caption"/>
      </w:pPr>
      <w:bookmarkStart w:id="853" w:name="_Ref85553626"/>
      <w:r>
        <w:t xml:space="preserve">Figure </w:t>
      </w:r>
      <w:r w:rsidR="0082198C">
        <w:fldChar w:fldCharType="begin"/>
      </w:r>
      <w:r w:rsidR="0082198C">
        <w:instrText xml:space="preserve"> SEQ Figure \* ARABIC </w:instrText>
      </w:r>
      <w:r w:rsidR="0082198C">
        <w:fldChar w:fldCharType="separate"/>
      </w:r>
      <w:ins w:id="854" w:author="Leorey" w:date="2021-11-07T15:42:00Z">
        <w:r w:rsidR="00D3664A">
          <w:rPr>
            <w:noProof/>
          </w:rPr>
          <w:t>17</w:t>
        </w:r>
      </w:ins>
      <w:del w:id="855" w:author="Leorey" w:date="2021-11-07T12:28:00Z">
        <w:r w:rsidR="00AE5C90" w:rsidDel="007F13C8">
          <w:rPr>
            <w:noProof/>
          </w:rPr>
          <w:delText>13</w:delText>
        </w:r>
      </w:del>
      <w:r w:rsidR="0082198C">
        <w:rPr>
          <w:noProof/>
        </w:rPr>
        <w:fldChar w:fldCharType="end"/>
      </w:r>
      <w:bookmarkEnd w:id="853"/>
      <w:r>
        <w:t xml:space="preserve">. Stack chart of </w:t>
      </w:r>
      <w:r w:rsidRPr="00C73B30">
        <w:rPr>
          <w:b/>
          <w:bCs w:val="0"/>
        </w:rPr>
        <w:t>Population in Zones</w:t>
      </w:r>
      <w:r>
        <w:t xml:space="preserve"> </w:t>
      </w:r>
      <w:r w:rsidR="00EE5F2F">
        <w:t>for</w:t>
      </w:r>
      <w:r>
        <w:t xml:space="preserve"> all evacuation areas over time</w:t>
      </w:r>
    </w:p>
    <w:p w14:paraId="2A41EEBA" w14:textId="77777777" w:rsidR="00EE5F2F" w:rsidRPr="00EE5F2F" w:rsidRDefault="00EE5F2F" w:rsidP="00EE5F2F"/>
    <w:p w14:paraId="24101F2E" w14:textId="77777777" w:rsidR="00EE5F2F" w:rsidRDefault="00EE5F2F" w:rsidP="00EE5F2F">
      <w:pPr>
        <w:pStyle w:val="bodytext1"/>
        <w:keepNext/>
        <w:jc w:val="center"/>
      </w:pPr>
      <w:r w:rsidRPr="00EE5F2F">
        <w:rPr>
          <w:noProof/>
        </w:rPr>
        <w:lastRenderedPageBreak/>
        <w:drawing>
          <wp:inline distT="0" distB="0" distL="0" distR="0" wp14:anchorId="65B1936C" wp14:editId="076AB5BF">
            <wp:extent cx="4478400" cy="2520000"/>
            <wp:effectExtent l="19050" t="19050" r="17780"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w="12700">
                      <a:solidFill>
                        <a:schemeClr val="tx1"/>
                      </a:solidFill>
                    </a:ln>
                  </pic:spPr>
                </pic:pic>
              </a:graphicData>
            </a:graphic>
          </wp:inline>
        </w:drawing>
      </w:r>
    </w:p>
    <w:p w14:paraId="0E3DB97B" w14:textId="1DDA8966" w:rsidR="00EE5F2F" w:rsidRPr="00EE5F2F" w:rsidRDefault="00EE5F2F" w:rsidP="004879E5">
      <w:pPr>
        <w:pStyle w:val="Caption"/>
      </w:pPr>
      <w:bookmarkStart w:id="856" w:name="_Ref85554550"/>
      <w:r>
        <w:t xml:space="preserve">Figure </w:t>
      </w:r>
      <w:r w:rsidR="0082198C">
        <w:fldChar w:fldCharType="begin"/>
      </w:r>
      <w:r w:rsidR="0082198C">
        <w:instrText xml:space="preserve"> SEQ Figure \* ARABIC </w:instrText>
      </w:r>
      <w:r w:rsidR="0082198C">
        <w:fldChar w:fldCharType="separate"/>
      </w:r>
      <w:ins w:id="857" w:author="Leorey" w:date="2021-11-07T15:42:00Z">
        <w:r w:rsidR="00D3664A">
          <w:rPr>
            <w:noProof/>
          </w:rPr>
          <w:t>18</w:t>
        </w:r>
      </w:ins>
      <w:del w:id="858" w:author="Leorey" w:date="2021-11-07T12:28:00Z">
        <w:r w:rsidR="00AE5C90" w:rsidDel="007F13C8">
          <w:rPr>
            <w:noProof/>
          </w:rPr>
          <w:delText>14</w:delText>
        </w:r>
      </w:del>
      <w:r w:rsidR="0082198C">
        <w:rPr>
          <w:noProof/>
        </w:rPr>
        <w:fldChar w:fldCharType="end"/>
      </w:r>
      <w:bookmarkEnd w:id="856"/>
      <w:r>
        <w:t xml:space="preserve">. Stack chart with </w:t>
      </w:r>
      <w:r w:rsidR="00976BE6">
        <w:t xml:space="preserve">table of </w:t>
      </w:r>
      <w:r>
        <w:t>values bar at hour 7.</w:t>
      </w:r>
    </w:p>
    <w:p w14:paraId="1ADFCD0E" w14:textId="392A9C33" w:rsidR="00EE5F2F" w:rsidRDefault="00EE5F2F" w:rsidP="00441358">
      <w:pPr>
        <w:pStyle w:val="bodytext1"/>
        <w:numPr>
          <w:ilvl w:val="0"/>
          <w:numId w:val="37"/>
        </w:numPr>
      </w:pPr>
      <w:r>
        <w:t xml:space="preserve">Move the mouse to click at one of the evacuation areas in the map display. The chart window will update to display the chart values for the selected evacuation area only, as shown in </w:t>
      </w:r>
      <w:r>
        <w:fldChar w:fldCharType="begin"/>
      </w:r>
      <w:r>
        <w:instrText xml:space="preserve"> REF _Ref85555307 \h </w:instrText>
      </w:r>
      <w:r>
        <w:fldChar w:fldCharType="separate"/>
      </w:r>
      <w:ins w:id="859" w:author="Leorey" w:date="2021-11-07T15:42:00Z">
        <w:r w:rsidR="00D3664A">
          <w:t xml:space="preserve">Figure </w:t>
        </w:r>
        <w:r w:rsidR="00D3664A">
          <w:rPr>
            <w:noProof/>
          </w:rPr>
          <w:t>19</w:t>
        </w:r>
      </w:ins>
      <w:del w:id="860" w:author="Leorey" w:date="2021-11-07T12:39:00Z">
        <w:r w:rsidR="00AE5C90" w:rsidDel="007F13C8">
          <w:delText xml:space="preserve">Figure </w:delText>
        </w:r>
        <w:r w:rsidR="00AE5C90" w:rsidDel="007F13C8">
          <w:rPr>
            <w:noProof/>
          </w:rPr>
          <w:delText>15</w:delText>
        </w:r>
      </w:del>
      <w:r>
        <w:fldChar w:fldCharType="end"/>
      </w:r>
      <w:r>
        <w:t>.</w:t>
      </w:r>
    </w:p>
    <w:p w14:paraId="08628B59" w14:textId="7ADC39FA" w:rsidR="005953FF" w:rsidRDefault="005953FF" w:rsidP="00B409A0">
      <w:pPr>
        <w:pStyle w:val="bodytext1"/>
      </w:pPr>
    </w:p>
    <w:p w14:paraId="531383F2" w14:textId="77777777" w:rsidR="00EE5F2F" w:rsidRDefault="00EE5F2F" w:rsidP="00EE5F2F">
      <w:pPr>
        <w:keepNext/>
        <w:jc w:val="center"/>
      </w:pPr>
      <w:r w:rsidRPr="00EE5F2F">
        <w:rPr>
          <w:noProof/>
        </w:rPr>
        <w:drawing>
          <wp:inline distT="0" distB="0" distL="0" distR="0" wp14:anchorId="7164814B" wp14:editId="2518C1BB">
            <wp:extent cx="3610800" cy="2520000"/>
            <wp:effectExtent l="19050" t="19050" r="2794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800" cy="2520000"/>
                    </a:xfrm>
                    <a:prstGeom prst="rect">
                      <a:avLst/>
                    </a:prstGeom>
                    <a:noFill/>
                    <a:ln w="12700">
                      <a:solidFill>
                        <a:schemeClr val="tx1"/>
                      </a:solidFill>
                    </a:ln>
                  </pic:spPr>
                </pic:pic>
              </a:graphicData>
            </a:graphic>
          </wp:inline>
        </w:drawing>
      </w:r>
    </w:p>
    <w:p w14:paraId="2FFDD972" w14:textId="21376CBC" w:rsidR="00B409A0" w:rsidRDefault="00EE5F2F" w:rsidP="00EE5F2F">
      <w:pPr>
        <w:pStyle w:val="Caption"/>
      </w:pPr>
      <w:bookmarkStart w:id="861" w:name="_Ref85555307"/>
      <w:r>
        <w:t xml:space="preserve">Figure </w:t>
      </w:r>
      <w:r w:rsidR="0082198C">
        <w:fldChar w:fldCharType="begin"/>
      </w:r>
      <w:r w:rsidR="0082198C">
        <w:instrText xml:space="preserve"> SEQ Figure \* ARABIC </w:instrText>
      </w:r>
      <w:r w:rsidR="0082198C">
        <w:fldChar w:fldCharType="separate"/>
      </w:r>
      <w:ins w:id="862" w:author="Leorey" w:date="2021-11-07T15:42:00Z">
        <w:r w:rsidR="00D3664A">
          <w:rPr>
            <w:noProof/>
          </w:rPr>
          <w:t>19</w:t>
        </w:r>
      </w:ins>
      <w:del w:id="863" w:author="Leorey" w:date="2021-11-07T12:28:00Z">
        <w:r w:rsidR="00AE5C90" w:rsidDel="007F13C8">
          <w:rPr>
            <w:noProof/>
          </w:rPr>
          <w:delText>15</w:delText>
        </w:r>
      </w:del>
      <w:r w:rsidR="0082198C">
        <w:rPr>
          <w:noProof/>
        </w:rPr>
        <w:fldChar w:fldCharType="end"/>
      </w:r>
      <w:bookmarkEnd w:id="861"/>
      <w:r>
        <w:t>. Map Viewer with output chart for selected area</w:t>
      </w:r>
    </w:p>
    <w:p w14:paraId="7C7A7B2E" w14:textId="6239226F" w:rsidR="007C5037" w:rsidRDefault="00612408" w:rsidP="007C5037">
      <w:pPr>
        <w:pStyle w:val="Heading2"/>
      </w:pPr>
      <w:ins w:id="864" w:author="Leorey" w:date="2021-11-07T14:41:00Z">
        <w:r>
          <w:t xml:space="preserve">  </w:t>
        </w:r>
      </w:ins>
      <w:bookmarkStart w:id="865" w:name="_Toc87192211"/>
      <w:r w:rsidR="007C5037">
        <w:t>Exporting data</w:t>
      </w:r>
      <w:bookmarkEnd w:id="865"/>
    </w:p>
    <w:p w14:paraId="01D49890" w14:textId="4EF218BD" w:rsidR="007C5037" w:rsidRDefault="004970D3" w:rsidP="007C5037">
      <w:r>
        <w:t xml:space="preserve">WebDSS provides the facility to export the </w:t>
      </w:r>
      <w:r w:rsidR="007C5037">
        <w:t xml:space="preserve">simulation outputs </w:t>
      </w:r>
      <w:r>
        <w:t>as image files or text files</w:t>
      </w:r>
      <w:r w:rsidR="00312143">
        <w:t>.</w:t>
      </w:r>
      <w:r>
        <w:t xml:space="preserve"> </w:t>
      </w:r>
      <w:r w:rsidR="007C5037">
        <w:t xml:space="preserve">Please refer to </w:t>
      </w:r>
      <w:r w:rsidR="007C5037" w:rsidRPr="00C73B30">
        <w:rPr>
          <w:b/>
          <w:bCs/>
        </w:rPr>
        <w:fldChar w:fldCharType="begin"/>
      </w:r>
      <w:r w:rsidR="007C5037" w:rsidRPr="00C73B30">
        <w:rPr>
          <w:b/>
          <w:bCs/>
        </w:rPr>
        <w:instrText xml:space="preserve"> REF _Ref85533553 \r \h </w:instrText>
      </w:r>
      <w:r w:rsidR="007C5037">
        <w:rPr>
          <w:b/>
          <w:bCs/>
        </w:rPr>
        <w:instrText xml:space="preserve"> \* MERGEFORMAT </w:instrText>
      </w:r>
      <w:r w:rsidR="007C5037" w:rsidRPr="00C73B30">
        <w:rPr>
          <w:b/>
          <w:bCs/>
        </w:rPr>
      </w:r>
      <w:r w:rsidR="007C5037" w:rsidRPr="00C73B30">
        <w:rPr>
          <w:b/>
          <w:bCs/>
        </w:rPr>
        <w:fldChar w:fldCharType="separate"/>
      </w:r>
      <w:r w:rsidR="00D3664A">
        <w:rPr>
          <w:b/>
          <w:bCs/>
        </w:rPr>
        <w:t>10</w:t>
      </w:r>
      <w:r w:rsidR="007C5037" w:rsidRPr="00C73B30">
        <w:rPr>
          <w:b/>
          <w:bCs/>
        </w:rPr>
        <w:fldChar w:fldCharType="end"/>
      </w:r>
      <w:r w:rsidR="007C5037" w:rsidRPr="00C73B30">
        <w:rPr>
          <w:b/>
          <w:bCs/>
        </w:rPr>
        <w:t xml:space="preserve"> </w:t>
      </w:r>
      <w:r w:rsidR="007C5037" w:rsidRPr="00C73B30">
        <w:rPr>
          <w:b/>
          <w:bCs/>
        </w:rPr>
        <w:fldChar w:fldCharType="begin"/>
      </w:r>
      <w:r w:rsidR="007C5037" w:rsidRPr="00C73B30">
        <w:rPr>
          <w:b/>
          <w:bCs/>
        </w:rPr>
        <w:instrText xml:space="preserve"> REF _Ref85533537 \h </w:instrText>
      </w:r>
      <w:r w:rsidR="007C5037">
        <w:rPr>
          <w:b/>
          <w:bCs/>
        </w:rPr>
        <w:instrText xml:space="preserve"> \* MERGEFORMAT </w:instrText>
      </w:r>
      <w:r w:rsidR="007C5037" w:rsidRPr="00C73B30">
        <w:rPr>
          <w:b/>
          <w:bCs/>
        </w:rPr>
      </w:r>
      <w:r w:rsidR="007C5037" w:rsidRPr="00C73B30">
        <w:rPr>
          <w:b/>
          <w:bCs/>
        </w:rPr>
        <w:fldChar w:fldCharType="separate"/>
      </w:r>
      <w:ins w:id="866" w:author="Leorey" w:date="2021-11-07T15:42:00Z">
        <w:r w:rsidR="00D3664A" w:rsidRPr="00D3664A">
          <w:rPr>
            <w:b/>
            <w:bCs/>
            <w:rPrChange w:id="867" w:author="Leorey" w:date="2021-11-07T15:42:00Z">
              <w:rPr/>
            </w:rPrChange>
          </w:rPr>
          <w:t xml:space="preserve">Appendix G: Outputs Panel </w:t>
        </w:r>
      </w:ins>
      <w:del w:id="868" w:author="Leorey" w:date="2021-11-07T12:39:00Z">
        <w:r w:rsidR="00AE5C90" w:rsidRPr="00AE5C90" w:rsidDel="007F13C8">
          <w:rPr>
            <w:b/>
            <w:bCs/>
          </w:rPr>
          <w:delText xml:space="preserve">Appendix G: Outputs Panel </w:delText>
        </w:r>
      </w:del>
      <w:r w:rsidR="007C5037" w:rsidRPr="00C73B30">
        <w:rPr>
          <w:b/>
          <w:bCs/>
        </w:rPr>
        <w:fldChar w:fldCharType="end"/>
      </w:r>
      <w:r w:rsidR="007C5037">
        <w:t xml:space="preserve"> for more details on the controls</w:t>
      </w:r>
      <w:r w:rsidR="000230CF">
        <w:t xml:space="preserve"> to export data</w:t>
      </w:r>
      <w:r w:rsidR="007C5037">
        <w:t xml:space="preserve"> in the </w:t>
      </w:r>
      <w:r w:rsidR="007C5037">
        <w:rPr>
          <w:b/>
          <w:bCs/>
        </w:rPr>
        <w:t xml:space="preserve">Outputs </w:t>
      </w:r>
      <w:r w:rsidR="007C5037" w:rsidRPr="00195522">
        <w:t>panel</w:t>
      </w:r>
      <w:r w:rsidR="007C5037">
        <w:t>.</w:t>
      </w:r>
    </w:p>
    <w:p w14:paraId="0A8B397C" w14:textId="77A24173" w:rsidR="00312143" w:rsidRDefault="00312143" w:rsidP="007C5037">
      <w:r>
        <w:t xml:space="preserve">To export the output values from </w:t>
      </w:r>
      <w:r w:rsidR="00195522">
        <w:t xml:space="preserve">any metric, such as </w:t>
      </w:r>
      <w:r>
        <w:t xml:space="preserve">the </w:t>
      </w:r>
      <w:r w:rsidRPr="00C73B30">
        <w:rPr>
          <w:b/>
          <w:bCs/>
        </w:rPr>
        <w:t>Population in Zones</w:t>
      </w:r>
      <w:r>
        <w:t xml:space="preserve"> metric:</w:t>
      </w:r>
    </w:p>
    <w:p w14:paraId="13B4B59C" w14:textId="77777777" w:rsidR="007C5037" w:rsidRDefault="007C5037" w:rsidP="00441358">
      <w:pPr>
        <w:pStyle w:val="bodytext1"/>
        <w:numPr>
          <w:ilvl w:val="0"/>
          <w:numId w:val="38"/>
        </w:numPr>
      </w:pPr>
      <w:r>
        <w:t xml:space="preserve">Click on the </w:t>
      </w:r>
      <w:r w:rsidRPr="008D4D61">
        <w:rPr>
          <w:b/>
          <w:bCs/>
          <w:i/>
          <w:iCs/>
        </w:rPr>
        <w:t>Edit Layers</w:t>
      </w:r>
      <w:r>
        <w:t xml:space="preserve"> button to open the </w:t>
      </w:r>
      <w:r w:rsidRPr="008D4D61">
        <w:rPr>
          <w:b/>
          <w:bCs/>
          <w:i/>
          <w:iCs/>
        </w:rPr>
        <w:t>Outputs</w:t>
      </w:r>
      <w:r>
        <w:t xml:space="preserve"> panel in the Map Viewer.</w:t>
      </w:r>
    </w:p>
    <w:p w14:paraId="53ED81BC" w14:textId="2D942E86" w:rsidR="007C5037" w:rsidRDefault="007C5037" w:rsidP="00441358">
      <w:pPr>
        <w:pStyle w:val="bodytext1"/>
        <w:numPr>
          <w:ilvl w:val="0"/>
          <w:numId w:val="38"/>
        </w:numPr>
      </w:pPr>
      <w:r>
        <w:t xml:space="preserve">Select the </w:t>
      </w:r>
      <w:r w:rsidR="00195522">
        <w:t xml:space="preserve">desired </w:t>
      </w:r>
      <w:r>
        <w:t xml:space="preserve">layer </w:t>
      </w:r>
      <w:r w:rsidR="00195522">
        <w:t>(</w:t>
      </w:r>
      <w:r w:rsidRPr="00C73B30">
        <w:rPr>
          <w:b/>
          <w:bCs/>
        </w:rPr>
        <w:t>Population in Zones</w:t>
      </w:r>
      <w:r w:rsidR="00195522">
        <w:rPr>
          <w:b/>
          <w:bCs/>
        </w:rPr>
        <w:t>)</w:t>
      </w:r>
      <w:r>
        <w:t xml:space="preserve"> in the metric list. </w:t>
      </w:r>
    </w:p>
    <w:p w14:paraId="479068E6" w14:textId="7FA58FCC" w:rsidR="007C5037" w:rsidRDefault="007C5037" w:rsidP="00441358">
      <w:pPr>
        <w:pStyle w:val="bodytext1"/>
        <w:numPr>
          <w:ilvl w:val="0"/>
          <w:numId w:val="38"/>
        </w:numPr>
      </w:pPr>
      <w:r>
        <w:t xml:space="preserve">Click on the </w:t>
      </w:r>
      <w:r w:rsidR="004970D3" w:rsidRPr="00312143">
        <w:rPr>
          <w:b/>
          <w:bCs/>
        </w:rPr>
        <w:t>Download Image</w:t>
      </w:r>
      <w:r w:rsidR="004970D3">
        <w:t xml:space="preserve"> button in the </w:t>
      </w:r>
      <w:r w:rsidR="004970D3" w:rsidRPr="00312143">
        <w:rPr>
          <w:b/>
          <w:bCs/>
          <w:i/>
          <w:iCs/>
        </w:rPr>
        <w:t>Outputs</w:t>
      </w:r>
      <w:r w:rsidR="004970D3">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image file in PNG format.</w:t>
      </w:r>
    </w:p>
    <w:p w14:paraId="4730A98F" w14:textId="7B8AAFA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4925D5AC" w14:textId="37F4912E" w:rsidR="007C5037" w:rsidRDefault="004970D3" w:rsidP="00441358">
      <w:pPr>
        <w:pStyle w:val="bodytext1"/>
        <w:numPr>
          <w:ilvl w:val="0"/>
          <w:numId w:val="38"/>
        </w:numPr>
      </w:pPr>
      <w:r>
        <w:t xml:space="preserve">Select the destination directory </w:t>
      </w:r>
      <w:r w:rsidR="00312143">
        <w:t xml:space="preserve">and file name for </w:t>
      </w:r>
      <w:r>
        <w:t>the image file in PNG format.</w:t>
      </w:r>
    </w:p>
    <w:p w14:paraId="78D724B4" w14:textId="3AA84925" w:rsidR="004970D3" w:rsidRDefault="004970D3" w:rsidP="00441358">
      <w:pPr>
        <w:pStyle w:val="bodytext1"/>
        <w:numPr>
          <w:ilvl w:val="0"/>
          <w:numId w:val="38"/>
        </w:numPr>
      </w:pPr>
      <w:r>
        <w:lastRenderedPageBreak/>
        <w:t xml:space="preserve">Click on the </w:t>
      </w:r>
      <w:r w:rsidRPr="00312143">
        <w:rPr>
          <w:b/>
          <w:bCs/>
        </w:rPr>
        <w:t>Download</w:t>
      </w:r>
      <w:r>
        <w:t xml:space="preserve"> button in the </w:t>
      </w:r>
      <w:r w:rsidRPr="00976BE6">
        <w:rPr>
          <w:b/>
          <w:bCs/>
        </w:rPr>
        <w:t>Outputs</w:t>
      </w:r>
      <w:r>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data file in JSON format.</w:t>
      </w:r>
    </w:p>
    <w:p w14:paraId="7257A66F" w14:textId="46DBDB0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70A7F53D" w14:textId="3EC04D06" w:rsidR="004970D3" w:rsidRDefault="004970D3" w:rsidP="00441358">
      <w:pPr>
        <w:pStyle w:val="bodytext1"/>
        <w:numPr>
          <w:ilvl w:val="0"/>
          <w:numId w:val="38"/>
        </w:numPr>
      </w:pPr>
      <w:r>
        <w:t xml:space="preserve">Select the destination directory </w:t>
      </w:r>
      <w:r w:rsidR="00312143">
        <w:t xml:space="preserve">and file name for </w:t>
      </w:r>
      <w:r>
        <w:t>the output file in JSON format.</w:t>
      </w:r>
    </w:p>
    <w:p w14:paraId="30DB430C" w14:textId="12A39D78" w:rsidR="00312143" w:rsidRDefault="00312143" w:rsidP="00441358">
      <w:pPr>
        <w:pStyle w:val="bodytext1"/>
        <w:numPr>
          <w:ilvl w:val="0"/>
          <w:numId w:val="38"/>
        </w:numPr>
      </w:pPr>
      <w:r>
        <w:t xml:space="preserve">Click on the </w:t>
      </w:r>
      <w:r w:rsidRPr="00312143">
        <w:rPr>
          <w:b/>
          <w:bCs/>
        </w:rPr>
        <w:t>Download</w:t>
      </w:r>
      <w:r>
        <w:rPr>
          <w:b/>
          <w:bCs/>
        </w:rPr>
        <w:t xml:space="preserve"> CSV</w:t>
      </w:r>
      <w:r>
        <w:t xml:space="preserve"> button in the </w:t>
      </w:r>
      <w:r w:rsidRPr="00976BE6">
        <w:rPr>
          <w:b/>
          <w:bCs/>
        </w:rPr>
        <w:t>Outputs</w:t>
      </w:r>
      <w:r>
        <w:t xml:space="preserve"> panel. This will open a dialog asking to </w:t>
      </w:r>
      <w:r w:rsidRPr="00312143">
        <w:rPr>
          <w:b/>
          <w:bCs/>
        </w:rPr>
        <w:t>Open</w:t>
      </w:r>
      <w:r>
        <w:t xml:space="preserve"> or </w:t>
      </w:r>
      <w:r w:rsidRPr="00312143">
        <w:rPr>
          <w:b/>
          <w:bCs/>
        </w:rPr>
        <w:t>Save</w:t>
      </w:r>
      <w:r>
        <w:t xml:space="preserve"> the data file in CSV format.</w:t>
      </w:r>
    </w:p>
    <w:p w14:paraId="08E3DA80" w14:textId="77777777"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00F602D4" w14:textId="4AFBFAD5" w:rsidR="004970D3" w:rsidRDefault="00312143" w:rsidP="00441358">
      <w:pPr>
        <w:pStyle w:val="bodytext1"/>
        <w:numPr>
          <w:ilvl w:val="0"/>
          <w:numId w:val="38"/>
        </w:numPr>
      </w:pPr>
      <w:r>
        <w:t>Select the destination directory and file name for the output file in CSV format.</w:t>
      </w:r>
    </w:p>
    <w:p w14:paraId="05EF8F66" w14:textId="28C98AF8" w:rsidR="00195522" w:rsidRDefault="00195522" w:rsidP="00312143">
      <w:pPr>
        <w:pStyle w:val="bodytext1"/>
      </w:pPr>
      <w:r>
        <w:t xml:space="preserve">This activity completes the tutorial for WebDSS. </w:t>
      </w:r>
    </w:p>
    <w:p w14:paraId="56E52016" w14:textId="39B3F48B" w:rsidR="00195522" w:rsidRDefault="00195522" w:rsidP="00312143">
      <w:pPr>
        <w:pStyle w:val="bodytext1"/>
      </w:pPr>
      <w:r>
        <w:t>The following appendices describe in more detail the controls and options available in WebDSS.</w:t>
      </w:r>
    </w:p>
    <w:p w14:paraId="261E3C66" w14:textId="77777777" w:rsidR="00B409A0" w:rsidRPr="00C7596B" w:rsidRDefault="006902C8">
      <w:pPr>
        <w:pStyle w:val="Heading1"/>
        <w:rPr>
          <w:highlight w:val="yellow"/>
        </w:rPr>
      </w:pPr>
      <w:bookmarkStart w:id="869" w:name="_Ref534977103"/>
      <w:bookmarkStart w:id="870" w:name="_Ref534977111"/>
      <w:bookmarkStart w:id="871" w:name="_Toc87192212"/>
      <w:r w:rsidRPr="00C7596B">
        <w:rPr>
          <w:highlight w:val="yellow"/>
        </w:rPr>
        <w:lastRenderedPageBreak/>
        <w:t>References</w:t>
      </w:r>
      <w:bookmarkEnd w:id="869"/>
      <w:bookmarkEnd w:id="870"/>
      <w:bookmarkEnd w:id="871"/>
    </w:p>
    <w:p w14:paraId="547FBBDF" w14:textId="77777777" w:rsidR="00FD21CC" w:rsidRPr="00C158AB" w:rsidRDefault="00D46DE7" w:rsidP="00FD21CC">
      <w:pPr>
        <w:rPr>
          <w:highlight w:val="yellow"/>
        </w:rPr>
      </w:pPr>
      <w:r w:rsidRPr="00C158AB">
        <w:rPr>
          <w:highlight w:val="yellow"/>
        </w:rPr>
        <w:t xml:space="preserve">Cleary, P.W., Thomas, D., Bolger, M., Hetherton, L., Rucinski, C. and Watkins, D. (2015) </w:t>
      </w:r>
      <w:r w:rsidRPr="00C158AB">
        <w:rPr>
          <w:b/>
          <w:bCs/>
          <w:i/>
          <w:iCs/>
          <w:highlight w:val="yellow"/>
        </w:rPr>
        <w:t>Using Workspace to automate workflow processes for modelling and simulation in engineering</w:t>
      </w:r>
      <w:r w:rsidRPr="00C158AB">
        <w:rPr>
          <w:highlight w:val="yellow"/>
        </w:rPr>
        <w:t>, 21st International Congress on Modelling and Simulation, Gold Coast, Australia, 29 Nov to 4 Dec 2015. (www.mssanz.org.au/modsim2015, accessed November 2017).</w:t>
      </w:r>
    </w:p>
    <w:p w14:paraId="4AEAC35D" w14:textId="0F74E999" w:rsidR="00FD21CC" w:rsidRPr="00C158AB" w:rsidRDefault="00D46DE7" w:rsidP="00FD21CC">
      <w:pPr>
        <w:rPr>
          <w:highlight w:val="yellow"/>
        </w:rPr>
      </w:pPr>
      <w:r w:rsidRPr="00C158AB">
        <w:rPr>
          <w:highlight w:val="yellow"/>
        </w:rPr>
        <w:t xml:space="preserve">CSIRO (2017) </w:t>
      </w:r>
      <w:r w:rsidRPr="00C158AB">
        <w:rPr>
          <w:b/>
          <w:bCs/>
          <w:i/>
          <w:iCs/>
          <w:highlight w:val="yellow"/>
        </w:rPr>
        <w:t>SPARK</w:t>
      </w:r>
      <w:r w:rsidRPr="00C158AB">
        <w:rPr>
          <w:highlight w:val="yellow"/>
        </w:rPr>
        <w:t xml:space="preserve">, </w:t>
      </w:r>
      <w:r w:rsidR="00001173">
        <w:fldChar w:fldCharType="begin"/>
      </w:r>
      <w:r w:rsidR="00001173">
        <w:instrText xml:space="preserve"> HYPERLINK "https://research.csiro.au/spark/about/" </w:instrText>
      </w:r>
      <w:ins w:id="872" w:author="Leorey" w:date="2021-11-07T12:39:00Z"/>
      <w:r w:rsidR="00001173">
        <w:fldChar w:fldCharType="separate"/>
      </w:r>
      <w:r w:rsidR="00435152" w:rsidRPr="00C158AB">
        <w:rPr>
          <w:rStyle w:val="Hyperlink"/>
          <w:highlight w:val="yellow"/>
        </w:rPr>
        <w:t>https://research.csiro.au/spark/about/</w:t>
      </w:r>
      <w:r w:rsidR="00001173">
        <w:rPr>
          <w:rStyle w:val="Hyperlink"/>
          <w:highlight w:val="yellow"/>
        </w:rPr>
        <w:fldChar w:fldCharType="end"/>
      </w:r>
      <w:r w:rsidRPr="00C158AB">
        <w:rPr>
          <w:highlight w:val="yellow"/>
        </w:rPr>
        <w:t>.</w:t>
      </w:r>
    </w:p>
    <w:p w14:paraId="0EB47586" w14:textId="77777777" w:rsidR="00FD21CC" w:rsidRPr="00C158AB" w:rsidRDefault="00435152" w:rsidP="00FD21CC">
      <w:pPr>
        <w:rPr>
          <w:highlight w:val="yellow"/>
        </w:rPr>
      </w:pPr>
      <w:r w:rsidRPr="00C158AB">
        <w:rPr>
          <w:highlight w:val="yellow"/>
        </w:rPr>
        <w:t xml:space="preserve">CSIRO </w:t>
      </w:r>
      <w:r w:rsidR="00634E8E" w:rsidRPr="00C158AB">
        <w:rPr>
          <w:highlight w:val="yellow"/>
        </w:rPr>
        <w:t xml:space="preserve">Data61, URAP International and MATSim </w:t>
      </w:r>
      <w:r w:rsidRPr="00C158AB">
        <w:rPr>
          <w:highlight w:val="yellow"/>
        </w:rPr>
        <w:t xml:space="preserve">(2020), </w:t>
      </w:r>
      <w:r w:rsidRPr="00C158AB">
        <w:rPr>
          <w:b/>
          <w:bCs/>
          <w:i/>
          <w:iCs/>
          <w:highlight w:val="yellow"/>
        </w:rPr>
        <w:t>FEM 2 Model Build: Build details for the Flood Evacuation Model FEM2</w:t>
      </w:r>
      <w:r w:rsidRPr="00C158AB">
        <w:rPr>
          <w:highlight w:val="yellow"/>
        </w:rPr>
        <w:t xml:space="preserve">, Technical report  submitted to SES NSW, Commercial in Confidence, </w:t>
      </w:r>
      <w:r w:rsidR="00634E8E" w:rsidRPr="00C158AB">
        <w:rPr>
          <w:highlight w:val="yellow"/>
        </w:rPr>
        <w:t>September</w:t>
      </w:r>
      <w:r w:rsidRPr="00C158AB">
        <w:rPr>
          <w:highlight w:val="yellow"/>
        </w:rPr>
        <w:t xml:space="preserve"> 2020</w:t>
      </w:r>
      <w:r w:rsidR="00FD21CC" w:rsidRPr="00C158AB">
        <w:rPr>
          <w:highlight w:val="yellow"/>
        </w:rPr>
        <w:t>.</w:t>
      </w:r>
    </w:p>
    <w:p w14:paraId="6910F74F" w14:textId="77777777" w:rsidR="00FD21CC" w:rsidRPr="00C158AB" w:rsidRDefault="00D46DE7" w:rsidP="00FD21CC">
      <w:pPr>
        <w:rPr>
          <w:highlight w:val="yellow"/>
        </w:rPr>
      </w:pPr>
      <w:r w:rsidRPr="00C158AB">
        <w:rPr>
          <w:highlight w:val="yellow"/>
        </w:rPr>
        <w:t xml:space="preserve">Hilton, J., Miller, C., Bolger, M., Hetherton, L., and Prakash, M., (2015). </w:t>
      </w:r>
      <w:r w:rsidRPr="00C158AB">
        <w:rPr>
          <w:b/>
          <w:bCs/>
          <w:i/>
          <w:iCs/>
          <w:highlight w:val="yellow"/>
        </w:rPr>
        <w:t>An Integrated Workflow Architecture for Natural Hazards, Analytics and Decision Support</w:t>
      </w:r>
      <w:r w:rsidRPr="00C158AB">
        <w:rPr>
          <w:highlight w:val="yellow"/>
        </w:rPr>
        <w:t>, in: Environmental Software Systems. Infrastructures, Services and Applications, IFIP Advances in Information and Comm. Tech., 448, 333-342.</w:t>
      </w:r>
    </w:p>
    <w:p w14:paraId="2FC2C35A" w14:textId="13325BF1" w:rsidR="00FD21CC" w:rsidRPr="00C158AB" w:rsidRDefault="00D46DE7" w:rsidP="00FD21CC">
      <w:pPr>
        <w:rPr>
          <w:highlight w:val="yellow"/>
        </w:rPr>
      </w:pPr>
      <w:r w:rsidRPr="00C158AB">
        <w:rPr>
          <w:highlight w:val="yellow"/>
        </w:rPr>
        <w:t xml:space="preserve">Horni, A, Nagel, K and Axhausen, KW(eds.) </w:t>
      </w:r>
      <w:r w:rsidR="00126829" w:rsidRPr="00C158AB">
        <w:rPr>
          <w:highlight w:val="yellow"/>
        </w:rPr>
        <w:t>(</w:t>
      </w:r>
      <w:r w:rsidRPr="00C158AB">
        <w:rPr>
          <w:highlight w:val="yellow"/>
        </w:rPr>
        <w:t>2016</w:t>
      </w:r>
      <w:r w:rsidR="00126829" w:rsidRPr="00C158AB">
        <w:rPr>
          <w:highlight w:val="yellow"/>
        </w:rPr>
        <w:t>)</w:t>
      </w:r>
      <w:r w:rsidRPr="00C158AB">
        <w:rPr>
          <w:highlight w:val="yellow"/>
        </w:rPr>
        <w:t xml:space="preserve"> </w:t>
      </w:r>
      <w:r w:rsidRPr="00C158AB">
        <w:rPr>
          <w:b/>
          <w:bCs/>
          <w:i/>
          <w:iCs/>
          <w:highlight w:val="yellow"/>
        </w:rPr>
        <w:t>The Multi-Agent Transport Simulation MATSim</w:t>
      </w:r>
      <w:r w:rsidRPr="00C158AB">
        <w:rPr>
          <w:highlight w:val="yellow"/>
        </w:rPr>
        <w:t xml:space="preserve">. London: Ubiquity Press. DOI: </w:t>
      </w:r>
      <w:r w:rsidR="00001173">
        <w:fldChar w:fldCharType="begin"/>
      </w:r>
      <w:r w:rsidR="00001173">
        <w:instrText xml:space="preserve"> HYPERLINK "http://dx.doi.org/10.5334/baw" </w:instrText>
      </w:r>
      <w:ins w:id="873" w:author="Leorey" w:date="2021-11-07T12:39:00Z"/>
      <w:r w:rsidR="00001173">
        <w:fldChar w:fldCharType="separate"/>
      </w:r>
      <w:r w:rsidR="00126829" w:rsidRPr="00C158AB">
        <w:rPr>
          <w:rStyle w:val="Hyperlink"/>
          <w:highlight w:val="yellow"/>
        </w:rPr>
        <w:t>http://dx.doi.org/10.5334/baw</w:t>
      </w:r>
      <w:r w:rsidR="00001173">
        <w:rPr>
          <w:rStyle w:val="Hyperlink"/>
          <w:highlight w:val="yellow"/>
        </w:rPr>
        <w:fldChar w:fldCharType="end"/>
      </w:r>
      <w:r w:rsidRPr="00C158AB">
        <w:rPr>
          <w:highlight w:val="yellow"/>
        </w:rPr>
        <w:t>.</w:t>
      </w:r>
    </w:p>
    <w:p w14:paraId="658FAEF1" w14:textId="77777777" w:rsidR="00FD21CC" w:rsidRPr="00C158AB" w:rsidRDefault="00126829" w:rsidP="00FD21CC">
      <w:pPr>
        <w:rPr>
          <w:highlight w:val="yellow"/>
        </w:rPr>
      </w:pPr>
      <w:r w:rsidRPr="00C158AB">
        <w:rPr>
          <w:highlight w:val="yellow"/>
        </w:rPr>
        <w:t xml:space="preserve">Opper, S., Cinque, P., and Davies, B. (2010) </w:t>
      </w:r>
      <w:r w:rsidRPr="00C158AB">
        <w:rPr>
          <w:b/>
          <w:bCs/>
          <w:i/>
          <w:iCs/>
          <w:highlight w:val="yellow"/>
        </w:rPr>
        <w:t>Timeline modelling of flood evacuation operations</w:t>
      </w:r>
      <w:r w:rsidRPr="00C158AB">
        <w:rPr>
          <w:highlight w:val="yellow"/>
        </w:rPr>
        <w:t>. First International Conference on Evacuation Modelling and Management, Procedia Engineering 3 (2010), pp.175-187.</w:t>
      </w:r>
    </w:p>
    <w:p w14:paraId="2AA615D8" w14:textId="7447CE2E" w:rsidR="00FD21CC" w:rsidRPr="00C158AB" w:rsidRDefault="00D46DE7" w:rsidP="00FD21CC">
      <w:pPr>
        <w:rPr>
          <w:highlight w:val="yellow"/>
        </w:rPr>
      </w:pPr>
      <w:r w:rsidRPr="00C158AB">
        <w:rPr>
          <w:highlight w:val="yellow"/>
        </w:rPr>
        <w:t xml:space="preserve">RMS (2018) </w:t>
      </w:r>
      <w:r w:rsidRPr="00C158AB">
        <w:rPr>
          <w:b/>
          <w:bCs/>
          <w:i/>
          <w:iCs/>
          <w:highlight w:val="yellow"/>
        </w:rPr>
        <w:t>Hawkesbury-Nepean Valley Flood Risk Management FLOOD EVACUATION MODEL Gen 2.0: Proof of Concept – Implementation Plan</w:t>
      </w:r>
      <w:r w:rsidRPr="00C158AB">
        <w:rPr>
          <w:highlight w:val="yellow"/>
        </w:rPr>
        <w:t xml:space="preserve">, Roads and </w:t>
      </w:r>
      <w:r w:rsidR="002B6859" w:rsidRPr="00C158AB">
        <w:rPr>
          <w:highlight w:val="yellow"/>
        </w:rPr>
        <w:t>Maritime</w:t>
      </w:r>
      <w:r w:rsidRPr="00C158AB">
        <w:rPr>
          <w:highlight w:val="yellow"/>
        </w:rPr>
        <w:t xml:space="preserve"> Services, Draft version, 19 April 2018</w:t>
      </w:r>
      <w:r w:rsidR="00FD21CC" w:rsidRPr="00C158AB">
        <w:rPr>
          <w:highlight w:val="yellow"/>
        </w:rPr>
        <w:t>.</w:t>
      </w:r>
    </w:p>
    <w:p w14:paraId="667377DB" w14:textId="77777777" w:rsidR="00FD21CC" w:rsidRPr="00C158AB" w:rsidRDefault="00435152" w:rsidP="00FD21CC">
      <w:pPr>
        <w:rPr>
          <w:highlight w:val="yellow"/>
        </w:rPr>
      </w:pPr>
      <w:r w:rsidRPr="00C158AB">
        <w:rPr>
          <w:highlight w:val="yellow"/>
        </w:rPr>
        <w:t xml:space="preserve">Tara, Kam and David Pavey (2020), </w:t>
      </w:r>
      <w:r w:rsidRPr="00C158AB">
        <w:rPr>
          <w:rFonts w:ascii="CIDFont+F2" w:eastAsiaTheme="minorHAnsi" w:hAnsi="CIDFont+F2" w:cs="CIDFont+F2"/>
          <w:b/>
          <w:bCs/>
          <w:i/>
          <w:iCs/>
          <w:color w:val="auto"/>
          <w:sz w:val="21"/>
          <w:szCs w:val="21"/>
          <w:highlight w:val="yellow"/>
        </w:rPr>
        <w:t>SENSITIVITY ANALYSIS FEM2.1 – ADDITIONAL WORKS Rev 1</w:t>
      </w:r>
      <w:r w:rsidRPr="00C158AB">
        <w:rPr>
          <w:rFonts w:ascii="CIDFont+F2" w:eastAsiaTheme="minorHAnsi" w:hAnsi="CIDFont+F2" w:cs="CIDFont+F2"/>
          <w:color w:val="auto"/>
          <w:sz w:val="21"/>
          <w:szCs w:val="21"/>
          <w:highlight w:val="yellow"/>
        </w:rPr>
        <w:t>, Memorandum to Maree Abood/ Kris Nguyen, Commercial in Confidence. 9 March 2020</w:t>
      </w:r>
    </w:p>
    <w:p w14:paraId="0C58A562" w14:textId="77777777" w:rsidR="00FD21CC" w:rsidRPr="00C158AB" w:rsidRDefault="00D46DE7" w:rsidP="00FD21CC">
      <w:pPr>
        <w:rPr>
          <w:highlight w:val="yellow"/>
        </w:rPr>
      </w:pPr>
      <w:r w:rsidRPr="00C158AB">
        <w:rPr>
          <w:highlight w:val="yellow"/>
        </w:rPr>
        <w:t>Workspace (2014), DOI: (http://dx.doi.org/10.4225/08/54D03170101B7, accessed November 2017)</w:t>
      </w:r>
    </w:p>
    <w:p w14:paraId="5EAD88E2" w14:textId="77777777" w:rsidR="00FD21CC" w:rsidRPr="00D46DE7" w:rsidRDefault="00CC2EBB" w:rsidP="00FD21CC">
      <w:r w:rsidRPr="00C158AB">
        <w:rPr>
          <w:highlight w:val="yellow"/>
        </w:rPr>
        <w:t xml:space="preserve">URAP and CSIRO Data61 (2020), </w:t>
      </w:r>
      <w:r w:rsidRPr="00C158AB">
        <w:rPr>
          <w:b/>
          <w:bCs/>
          <w:i/>
          <w:iCs/>
          <w:highlight w:val="yellow"/>
        </w:rPr>
        <w:t>Final FEM2.1 Model Background Report</w:t>
      </w:r>
      <w:r w:rsidRPr="00C158AB">
        <w:rPr>
          <w:highlight w:val="yellow"/>
        </w:rPr>
        <w:t>. Technical report  submitted to SES NSW, Commercial in Confidence, November 2020.</w:t>
      </w:r>
    </w:p>
    <w:p w14:paraId="3F91E090" w14:textId="77777777" w:rsidR="00B409A0" w:rsidRDefault="00B409A0" w:rsidP="00D46DE7">
      <w:pPr>
        <w:pStyle w:val="Reference"/>
      </w:pPr>
    </w:p>
    <w:p w14:paraId="5A60C130" w14:textId="77777777" w:rsidR="00B409A0" w:rsidRPr="007854A9" w:rsidRDefault="00B409A0" w:rsidP="00B409A0"/>
    <w:p w14:paraId="4CE03636" w14:textId="3BAD27C4" w:rsidR="00B409A0" w:rsidRPr="001C0055" w:rsidRDefault="00B409A0">
      <w:pPr>
        <w:pStyle w:val="Heading1"/>
        <w:rPr>
          <w:highlight w:val="yellow"/>
        </w:rPr>
      </w:pPr>
      <w:bookmarkStart w:id="874" w:name="_Ref534897761"/>
      <w:bookmarkStart w:id="875" w:name="_Ref534897768"/>
      <w:bookmarkStart w:id="876" w:name="_Toc87192213"/>
      <w:r w:rsidRPr="001C0055">
        <w:rPr>
          <w:highlight w:val="yellow"/>
        </w:rPr>
        <w:lastRenderedPageBreak/>
        <w:t xml:space="preserve">Appendix A: </w:t>
      </w:r>
      <w:r w:rsidR="000230CF">
        <w:rPr>
          <w:highlight w:val="yellow"/>
        </w:rPr>
        <w:t xml:space="preserve">Sample </w:t>
      </w:r>
      <w:r w:rsidR="00757880">
        <w:rPr>
          <w:highlight w:val="yellow"/>
        </w:rPr>
        <w:t>Job</w:t>
      </w:r>
      <w:r w:rsidRPr="001C0055">
        <w:rPr>
          <w:highlight w:val="yellow"/>
        </w:rPr>
        <w:t xml:space="preserve"> File</w:t>
      </w:r>
      <w:bookmarkEnd w:id="874"/>
      <w:bookmarkEnd w:id="875"/>
      <w:bookmarkEnd w:id="876"/>
    </w:p>
    <w:p w14:paraId="31250618" w14:textId="77777777" w:rsidR="000230CF" w:rsidRDefault="000230CF" w:rsidP="00B409A0">
      <w:pPr>
        <w:pStyle w:val="bodytext1"/>
        <w:rPr>
          <w:highlight w:val="yellow"/>
        </w:rPr>
      </w:pPr>
      <w:r>
        <w:rPr>
          <w:highlight w:val="yellow"/>
        </w:rPr>
        <w:t>XXX Example of a WebDSS Job File</w:t>
      </w:r>
    </w:p>
    <w:p w14:paraId="7D88EE29" w14:textId="0C1C6CA4" w:rsidR="00EF7661" w:rsidRDefault="004F09EC" w:rsidP="00B409A0">
      <w:pPr>
        <w:pStyle w:val="bodytext1"/>
        <w:rPr>
          <w:highlight w:val="yellow"/>
        </w:rPr>
      </w:pPr>
      <w:bookmarkStart w:id="877" w:name="OLE_LINK33"/>
      <w:r>
        <w:rPr>
          <w:highlight w:val="yellow"/>
        </w:rPr>
        <w:t xml:space="preserve">XXX </w:t>
      </w:r>
      <w:r w:rsidR="00EF7661">
        <w:rPr>
          <w:highlight w:val="yellow"/>
        </w:rPr>
        <w:t xml:space="preserve">Matsim file </w:t>
      </w:r>
    </w:p>
    <w:p w14:paraId="0B80FD11" w14:textId="75DAA695" w:rsidR="00EF7661" w:rsidRDefault="004F09EC" w:rsidP="00B409A0">
      <w:pPr>
        <w:pStyle w:val="bodytext1"/>
        <w:rPr>
          <w:highlight w:val="yellow"/>
        </w:rPr>
      </w:pPr>
      <w:r>
        <w:rPr>
          <w:highlight w:val="yellow"/>
        </w:rPr>
        <w:t xml:space="preserve">XXXX </w:t>
      </w:r>
      <w:r w:rsidR="00EF7661">
        <w:rPr>
          <w:highlight w:val="yellow"/>
        </w:rPr>
        <w:t>Emergencey messages in json format</w:t>
      </w:r>
    </w:p>
    <w:p w14:paraId="3FB8CCFD" w14:textId="77777777" w:rsidR="00EF7661" w:rsidRPr="001C0055" w:rsidRDefault="00EF7661" w:rsidP="00B409A0">
      <w:pPr>
        <w:pStyle w:val="bodytext1"/>
        <w:rPr>
          <w:highlight w:val="yellow"/>
        </w:rPr>
      </w:pPr>
    </w:p>
    <w:p w14:paraId="3FA97CA5" w14:textId="4CCD0DC2" w:rsidR="00941567" w:rsidRPr="00A9016E" w:rsidRDefault="00941567" w:rsidP="00941567">
      <w:pPr>
        <w:pStyle w:val="Heading1"/>
      </w:pPr>
      <w:bookmarkStart w:id="878" w:name="_Toc45147710"/>
      <w:bookmarkStart w:id="879" w:name="_Toc45212383"/>
      <w:bookmarkStart w:id="880" w:name="_Toc45233431"/>
      <w:bookmarkStart w:id="881" w:name="_Toc45291857"/>
      <w:bookmarkStart w:id="882" w:name="_Toc50977455"/>
      <w:bookmarkStart w:id="883" w:name="_Toc45147711"/>
      <w:bookmarkStart w:id="884" w:name="_Toc45212384"/>
      <w:bookmarkStart w:id="885" w:name="_Toc45233432"/>
      <w:bookmarkStart w:id="886" w:name="_Toc45291858"/>
      <w:bookmarkStart w:id="887" w:name="_Toc50977456"/>
      <w:bookmarkStart w:id="888" w:name="_Toc45147712"/>
      <w:bookmarkStart w:id="889" w:name="_Toc45212385"/>
      <w:bookmarkStart w:id="890" w:name="_Toc45233433"/>
      <w:bookmarkStart w:id="891" w:name="_Toc45291859"/>
      <w:bookmarkStart w:id="892" w:name="_Toc50977457"/>
      <w:bookmarkStart w:id="893" w:name="_Toc45147713"/>
      <w:bookmarkStart w:id="894" w:name="_Toc45212386"/>
      <w:bookmarkStart w:id="895" w:name="_Toc45233434"/>
      <w:bookmarkStart w:id="896" w:name="_Toc45291860"/>
      <w:bookmarkStart w:id="897" w:name="_Toc50977458"/>
      <w:bookmarkStart w:id="898" w:name="_Toc45147714"/>
      <w:bookmarkStart w:id="899" w:name="_Toc45212387"/>
      <w:bookmarkStart w:id="900" w:name="_Toc45233435"/>
      <w:bookmarkStart w:id="901" w:name="_Toc45291861"/>
      <w:bookmarkStart w:id="902" w:name="_Toc50977459"/>
      <w:bookmarkStart w:id="903" w:name="_Toc45147716"/>
      <w:bookmarkStart w:id="904" w:name="_Toc45212389"/>
      <w:bookmarkStart w:id="905" w:name="_Toc45233437"/>
      <w:bookmarkStart w:id="906" w:name="_Toc45291863"/>
      <w:bookmarkStart w:id="907" w:name="_Toc50977461"/>
      <w:bookmarkStart w:id="908" w:name="_Toc45147717"/>
      <w:bookmarkStart w:id="909" w:name="_Toc45212390"/>
      <w:bookmarkStart w:id="910" w:name="_Toc45233438"/>
      <w:bookmarkStart w:id="911" w:name="_Toc45291864"/>
      <w:bookmarkStart w:id="912" w:name="_Toc50977462"/>
      <w:bookmarkStart w:id="913" w:name="_Toc45147718"/>
      <w:bookmarkStart w:id="914" w:name="_Toc45212391"/>
      <w:bookmarkStart w:id="915" w:name="_Toc45233439"/>
      <w:bookmarkStart w:id="916" w:name="_Toc45291865"/>
      <w:bookmarkStart w:id="917" w:name="_Toc50977463"/>
      <w:bookmarkStart w:id="918" w:name="_Toc45147723"/>
      <w:bookmarkStart w:id="919" w:name="_Toc45212396"/>
      <w:bookmarkStart w:id="920" w:name="_Toc45233444"/>
      <w:bookmarkStart w:id="921" w:name="_Toc45291870"/>
      <w:bookmarkStart w:id="922" w:name="_Toc50977468"/>
      <w:bookmarkStart w:id="923" w:name="_Toc45147724"/>
      <w:bookmarkStart w:id="924" w:name="_Toc45212397"/>
      <w:bookmarkStart w:id="925" w:name="_Toc45233445"/>
      <w:bookmarkStart w:id="926" w:name="_Toc45291871"/>
      <w:bookmarkStart w:id="927" w:name="_Toc50977469"/>
      <w:bookmarkStart w:id="928" w:name="_Toc45147725"/>
      <w:bookmarkStart w:id="929" w:name="_Toc45212398"/>
      <w:bookmarkStart w:id="930" w:name="_Toc45233446"/>
      <w:bookmarkStart w:id="931" w:name="_Toc45291872"/>
      <w:bookmarkStart w:id="932" w:name="_Toc50977470"/>
      <w:bookmarkStart w:id="933" w:name="_Toc45147726"/>
      <w:bookmarkStart w:id="934" w:name="_Toc45212399"/>
      <w:bookmarkStart w:id="935" w:name="_Toc45233447"/>
      <w:bookmarkStart w:id="936" w:name="_Toc45291873"/>
      <w:bookmarkStart w:id="937" w:name="_Toc50977471"/>
      <w:bookmarkStart w:id="938" w:name="_Toc45147727"/>
      <w:bookmarkStart w:id="939" w:name="_Toc45212400"/>
      <w:bookmarkStart w:id="940" w:name="_Toc45233448"/>
      <w:bookmarkStart w:id="941" w:name="_Toc45291874"/>
      <w:bookmarkStart w:id="942" w:name="_Toc50977472"/>
      <w:bookmarkStart w:id="943" w:name="_Toc45147728"/>
      <w:bookmarkStart w:id="944" w:name="_Toc45212401"/>
      <w:bookmarkStart w:id="945" w:name="_Toc45233449"/>
      <w:bookmarkStart w:id="946" w:name="_Toc45291875"/>
      <w:bookmarkStart w:id="947" w:name="_Toc50977473"/>
      <w:bookmarkStart w:id="948" w:name="_Toc45147729"/>
      <w:bookmarkStart w:id="949" w:name="_Toc45212402"/>
      <w:bookmarkStart w:id="950" w:name="_Toc45233450"/>
      <w:bookmarkStart w:id="951" w:name="_Toc45291876"/>
      <w:bookmarkStart w:id="952" w:name="_Toc50977474"/>
      <w:bookmarkStart w:id="953" w:name="_Toc45147735"/>
      <w:bookmarkStart w:id="954" w:name="_Toc45212408"/>
      <w:bookmarkStart w:id="955" w:name="_Toc45233456"/>
      <w:bookmarkStart w:id="956" w:name="_Toc45291882"/>
      <w:bookmarkStart w:id="957" w:name="_Toc50977480"/>
      <w:bookmarkStart w:id="958" w:name="_Ref534721915"/>
      <w:bookmarkStart w:id="959" w:name="_Ref534901436"/>
      <w:bookmarkStart w:id="960" w:name="_Ref534901442"/>
      <w:bookmarkStart w:id="961" w:name="_Toc87192214"/>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r w:rsidRPr="00A9016E">
        <w:lastRenderedPageBreak/>
        <w:t xml:space="preserve">Appendix </w:t>
      </w:r>
      <w:r w:rsidR="005A035F">
        <w:t>B</w:t>
      </w:r>
      <w:r w:rsidRPr="00A9016E">
        <w:t>: Viewer Controls</w:t>
      </w:r>
      <w:bookmarkEnd w:id="958"/>
      <w:bookmarkEnd w:id="961"/>
    </w:p>
    <w:p w14:paraId="641F9A4F" w14:textId="6997CE5D" w:rsidR="00941567" w:rsidRDefault="00941567" w:rsidP="00941567">
      <w:pPr>
        <w:pStyle w:val="bodytext1"/>
      </w:pPr>
      <w:r w:rsidRPr="00A9016E">
        <w:t xml:space="preserve">A set of controls are available </w:t>
      </w:r>
      <w:r>
        <w:t xml:space="preserve">in the </w:t>
      </w:r>
      <w:r w:rsidR="00DE7185">
        <w:t>Map Viewer</w:t>
      </w:r>
      <w:r w:rsidRPr="00A9016E">
        <w:t xml:space="preserve"> that allows the user to </w:t>
      </w:r>
      <w:r w:rsidR="004032F7">
        <w:t xml:space="preserve">load jobs, run simulations, </w:t>
      </w:r>
      <w:r w:rsidRPr="00A9016E">
        <w:t>manage the display of maps and related information. The icons used for the viewer controls and their corresponding functions are shown in</w:t>
      </w:r>
      <w:r>
        <w:t xml:space="preserve"> </w:t>
      </w:r>
      <w:r>
        <w:fldChar w:fldCharType="begin"/>
      </w:r>
      <w:r>
        <w:instrText xml:space="preserve"> REF _Ref83639392 \h </w:instrText>
      </w:r>
      <w:r>
        <w:fldChar w:fldCharType="separate"/>
      </w:r>
      <w:ins w:id="962" w:author="Leorey" w:date="2021-11-07T15:42:00Z">
        <w:r w:rsidR="00D3664A" w:rsidRPr="00F966D3">
          <w:t xml:space="preserve">Table </w:t>
        </w:r>
        <w:r w:rsidR="00D3664A">
          <w:rPr>
            <w:noProof/>
          </w:rPr>
          <w:t>1</w:t>
        </w:r>
      </w:ins>
      <w:del w:id="963" w:author="Leorey" w:date="2021-11-07T12:39:00Z">
        <w:r w:rsidR="00AE5C90" w:rsidRPr="00F966D3" w:rsidDel="007F13C8">
          <w:delText xml:space="preserve">Table </w:delText>
        </w:r>
        <w:r w:rsidR="00AE5C90" w:rsidDel="007F13C8">
          <w:rPr>
            <w:noProof/>
          </w:rPr>
          <w:delText>1</w:delText>
        </w:r>
      </w:del>
      <w:r>
        <w:fldChar w:fldCharType="end"/>
      </w:r>
      <w:r w:rsidRPr="00A9016E">
        <w:t xml:space="preserve">. </w:t>
      </w:r>
    </w:p>
    <w:p w14:paraId="2B6FB6C5" w14:textId="287FE5FE" w:rsidR="00941567" w:rsidRPr="00F966D3" w:rsidRDefault="00941567" w:rsidP="00F966D3">
      <w:pPr>
        <w:pStyle w:val="Caption"/>
      </w:pPr>
      <w:bookmarkStart w:id="964" w:name="_Ref83639392"/>
      <w:r w:rsidRPr="00F966D3">
        <w:t xml:space="preserve">Table </w:t>
      </w:r>
      <w:r w:rsidR="0082198C">
        <w:fldChar w:fldCharType="begin"/>
      </w:r>
      <w:r w:rsidR="0082198C">
        <w:instrText xml:space="preserve"> SEQ Table \* ARABIC </w:instrText>
      </w:r>
      <w:r w:rsidR="0082198C">
        <w:fldChar w:fldCharType="separate"/>
      </w:r>
      <w:r w:rsidR="00D3664A">
        <w:rPr>
          <w:noProof/>
        </w:rPr>
        <w:t>1</w:t>
      </w:r>
      <w:r w:rsidR="0082198C">
        <w:rPr>
          <w:noProof/>
        </w:rPr>
        <w:fldChar w:fldCharType="end"/>
      </w:r>
      <w:bookmarkEnd w:id="964"/>
      <w:r w:rsidRPr="00F966D3">
        <w:t xml:space="preserve">. Viewer controls in </w:t>
      </w:r>
      <w:r w:rsidR="00DE7185">
        <w:t>Map Viewer</w:t>
      </w:r>
    </w:p>
    <w:tbl>
      <w:tblPr>
        <w:tblStyle w:val="TableGrid"/>
        <w:tblW w:w="0" w:type="auto"/>
        <w:tblLook w:val="04A0" w:firstRow="1" w:lastRow="0" w:firstColumn="1" w:lastColumn="0" w:noHBand="0" w:noVBand="1"/>
      </w:tblPr>
      <w:tblGrid>
        <w:gridCol w:w="1696"/>
        <w:gridCol w:w="7932"/>
      </w:tblGrid>
      <w:tr w:rsidR="00941567" w14:paraId="5091CF1E" w14:textId="77777777" w:rsidTr="00DF6279">
        <w:tc>
          <w:tcPr>
            <w:tcW w:w="1696" w:type="dxa"/>
          </w:tcPr>
          <w:p w14:paraId="77C376E2" w14:textId="77777777" w:rsidR="00941567" w:rsidRPr="00A9016E" w:rsidRDefault="00941567" w:rsidP="00DF6279">
            <w:pPr>
              <w:pStyle w:val="bodytext1"/>
              <w:jc w:val="center"/>
              <w:rPr>
                <w:b/>
                <w:bCs/>
                <w:sz w:val="24"/>
                <w:szCs w:val="24"/>
              </w:rPr>
            </w:pPr>
            <w:r w:rsidRPr="00A9016E">
              <w:rPr>
                <w:b/>
                <w:bCs/>
                <w:sz w:val="24"/>
                <w:szCs w:val="24"/>
              </w:rPr>
              <w:t>Control</w:t>
            </w:r>
          </w:p>
        </w:tc>
        <w:tc>
          <w:tcPr>
            <w:tcW w:w="7932" w:type="dxa"/>
          </w:tcPr>
          <w:p w14:paraId="20B4BBB5" w14:textId="77777777" w:rsidR="00941567" w:rsidRPr="00890AF9" w:rsidRDefault="00941567" w:rsidP="00DF6279">
            <w:pPr>
              <w:pStyle w:val="bodytext1"/>
              <w:jc w:val="center"/>
              <w:rPr>
                <w:b/>
                <w:bCs/>
                <w:sz w:val="24"/>
                <w:szCs w:val="24"/>
              </w:rPr>
            </w:pPr>
            <w:r w:rsidRPr="00890AF9">
              <w:rPr>
                <w:b/>
                <w:bCs/>
                <w:sz w:val="24"/>
                <w:szCs w:val="24"/>
              </w:rPr>
              <w:t>Description</w:t>
            </w:r>
          </w:p>
        </w:tc>
      </w:tr>
      <w:tr w:rsidR="00941567" w14:paraId="5AAB01A1" w14:textId="77777777" w:rsidTr="00DF6279">
        <w:tc>
          <w:tcPr>
            <w:tcW w:w="1696" w:type="dxa"/>
          </w:tcPr>
          <w:p w14:paraId="04C38CDE" w14:textId="77777777" w:rsidR="00941567" w:rsidRDefault="00941567" w:rsidP="00DF6279">
            <w:pPr>
              <w:pStyle w:val="bodytext1"/>
              <w:spacing w:before="120"/>
              <w:jc w:val="center"/>
            </w:pPr>
            <w:r w:rsidRPr="00A9016E">
              <w:rPr>
                <w:noProof/>
              </w:rPr>
              <w:drawing>
                <wp:inline distT="0" distB="0" distL="0" distR="0" wp14:anchorId="5B6D0A09" wp14:editId="0126D629">
                  <wp:extent cx="543600" cy="543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2466E170" w14:textId="087FA785" w:rsidR="00841557" w:rsidRDefault="00941567" w:rsidP="00841557">
            <w:pPr>
              <w:pStyle w:val="bodytext1"/>
            </w:pPr>
            <w:r w:rsidRPr="00890AF9">
              <w:rPr>
                <w:b/>
              </w:rPr>
              <w:t xml:space="preserve">Show </w:t>
            </w:r>
            <w:r w:rsidR="00DF4599">
              <w:rPr>
                <w:b/>
              </w:rPr>
              <w:t>m</w:t>
            </w:r>
            <w:r w:rsidRPr="00890AF9">
              <w:rPr>
                <w:b/>
              </w:rPr>
              <w:t>enu</w:t>
            </w:r>
            <w:r w:rsidRPr="00890AF9">
              <w:t xml:space="preserve"> - This control, when </w:t>
            </w:r>
            <w:r w:rsidR="00934151" w:rsidRPr="00890AF9">
              <w:t>clicked</w:t>
            </w:r>
            <w:r w:rsidRPr="00890AF9">
              <w:t xml:space="preserve">, </w:t>
            </w:r>
            <w:r w:rsidR="00934151" w:rsidRPr="00890AF9">
              <w:t xml:space="preserve">opens the </w:t>
            </w:r>
            <w:r w:rsidR="000230CF" w:rsidRPr="000230CF">
              <w:t>Main</w:t>
            </w:r>
            <w:r w:rsidR="00286D65" w:rsidRPr="00890AF9">
              <w:t xml:space="preserve"> menu as shown in </w:t>
            </w:r>
            <w:r w:rsidR="004E16B8">
              <w:fldChar w:fldCharType="begin"/>
            </w:r>
            <w:r w:rsidR="004E16B8">
              <w:instrText xml:space="preserve"> REF _Ref85622598 \h </w:instrText>
            </w:r>
            <w:r w:rsidR="004E16B8">
              <w:fldChar w:fldCharType="separate"/>
            </w:r>
            <w:ins w:id="965" w:author="Leorey" w:date="2021-11-07T15:42:00Z">
              <w:r w:rsidR="00D3664A">
                <w:t xml:space="preserve">Figure </w:t>
              </w:r>
              <w:r w:rsidR="00D3664A">
                <w:rPr>
                  <w:noProof/>
                </w:rPr>
                <w:t>20</w:t>
              </w:r>
            </w:ins>
            <w:del w:id="966" w:author="Leorey" w:date="2021-11-07T12:39:00Z">
              <w:r w:rsidR="00AE5C90" w:rsidDel="007F13C8">
                <w:delText xml:space="preserve">Figure </w:delText>
              </w:r>
              <w:r w:rsidR="00AE5C90" w:rsidDel="007F13C8">
                <w:rPr>
                  <w:noProof/>
                </w:rPr>
                <w:delText>16</w:delText>
              </w:r>
            </w:del>
            <w:r w:rsidR="004E16B8">
              <w:fldChar w:fldCharType="end"/>
            </w:r>
            <w:r w:rsidRPr="00890AF9">
              <w:t>.</w:t>
            </w:r>
            <w:r w:rsidR="00841557">
              <w:t xml:space="preserve"> 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3664A">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967" w:author="Leorey" w:date="2021-11-07T15:42:00Z">
              <w:r w:rsidR="00D3664A" w:rsidRPr="00D3664A">
                <w:rPr>
                  <w:b/>
                  <w:bCs/>
                  <w:rPrChange w:id="968" w:author="Leorey" w:date="2021-11-07T15:42:00Z">
                    <w:rPr/>
                  </w:rPrChange>
                </w:rPr>
                <w:t>Appendix C: Menu</w:t>
              </w:r>
            </w:ins>
            <w:del w:id="969" w:author="Leorey" w:date="2021-11-07T12:39:00Z">
              <w:r w:rsidR="00AE5C90" w:rsidRPr="00AE5C90" w:rsidDel="007F13C8">
                <w:rPr>
                  <w:b/>
                  <w:bCs/>
                </w:rPr>
                <w:delText>Appendix C: Menu</w:delText>
              </w:r>
            </w:del>
            <w:r w:rsidR="000230CF" w:rsidRPr="000230CF">
              <w:rPr>
                <w:b/>
                <w:bCs/>
              </w:rPr>
              <w:fldChar w:fldCharType="end"/>
            </w:r>
            <w:r w:rsidR="000230CF">
              <w:t xml:space="preserve"> for a description of the options in the Main menu.</w:t>
            </w:r>
          </w:p>
          <w:p w14:paraId="5CFFC164" w14:textId="19E344A1" w:rsidR="00941567" w:rsidRPr="00890AF9" w:rsidRDefault="00941567" w:rsidP="00DF6279">
            <w:pPr>
              <w:pStyle w:val="bodytext1"/>
            </w:pPr>
          </w:p>
        </w:tc>
      </w:tr>
      <w:tr w:rsidR="00941567" w14:paraId="16770ABA" w14:textId="77777777" w:rsidTr="00DF6279">
        <w:tc>
          <w:tcPr>
            <w:tcW w:w="1696" w:type="dxa"/>
          </w:tcPr>
          <w:p w14:paraId="6D6A5155" w14:textId="77777777" w:rsidR="00941567" w:rsidRDefault="00941567" w:rsidP="00DF6279">
            <w:pPr>
              <w:pStyle w:val="bodytext1"/>
              <w:spacing w:before="120"/>
              <w:jc w:val="center"/>
            </w:pPr>
            <w:r w:rsidRPr="00A9016E">
              <w:rPr>
                <w:noProof/>
              </w:rPr>
              <w:drawing>
                <wp:inline distT="0" distB="0" distL="0" distR="0" wp14:anchorId="49F2A308" wp14:editId="7C655653">
                  <wp:extent cx="540000" cy="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C3AD8A7" w14:textId="1A3283E5" w:rsidR="000230CF" w:rsidRDefault="00941567" w:rsidP="000230CF">
            <w:pPr>
              <w:pStyle w:val="bodytext1"/>
            </w:pPr>
            <w:r w:rsidRPr="00890AF9">
              <w:rPr>
                <w:b/>
              </w:rPr>
              <w:t>Get job</w:t>
            </w:r>
            <w:r w:rsidRPr="00890AF9">
              <w:t xml:space="preserve"> - This control, when </w:t>
            </w:r>
            <w:r w:rsidR="00A404A2" w:rsidRPr="00890AF9">
              <w:t>clicked</w:t>
            </w:r>
            <w:r w:rsidRPr="00890AF9">
              <w:t xml:space="preserve">, </w:t>
            </w:r>
            <w:r w:rsidR="00A404A2" w:rsidRPr="00890AF9">
              <w:t xml:space="preserve">opens the </w:t>
            </w:r>
            <w:r w:rsidR="00A404A2" w:rsidRPr="00890AF9">
              <w:rPr>
                <w:b/>
                <w:bCs/>
              </w:rPr>
              <w:t>Load Job</w:t>
            </w:r>
            <w:r w:rsidR="00A404A2" w:rsidRPr="00890AF9">
              <w:t xml:space="preserve"> dialog as shown i</w:t>
            </w:r>
            <w:r w:rsidR="00842C68" w:rsidRPr="00890AF9">
              <w:t xml:space="preserve">n </w:t>
            </w:r>
            <w:r w:rsidR="004E16B8">
              <w:fldChar w:fldCharType="begin"/>
            </w:r>
            <w:r w:rsidR="004E16B8">
              <w:instrText xml:space="preserve"> REF _Ref85623334 \h </w:instrText>
            </w:r>
            <w:r w:rsidR="004E16B8">
              <w:fldChar w:fldCharType="separate"/>
            </w:r>
            <w:ins w:id="970" w:author="Leorey" w:date="2021-11-07T15:42:00Z">
              <w:r w:rsidR="00D3664A">
                <w:t xml:space="preserve">Figure </w:t>
              </w:r>
              <w:r w:rsidR="00D3664A">
                <w:rPr>
                  <w:noProof/>
                </w:rPr>
                <w:t>23</w:t>
              </w:r>
            </w:ins>
            <w:del w:id="971" w:author="Leorey" w:date="2021-11-07T12:39:00Z">
              <w:r w:rsidR="00AE5C90" w:rsidDel="007F13C8">
                <w:delText xml:space="preserve">Figure </w:delText>
              </w:r>
              <w:r w:rsidR="00AE5C90" w:rsidDel="007F13C8">
                <w:rPr>
                  <w:noProof/>
                </w:rPr>
                <w:delText>19</w:delText>
              </w:r>
            </w:del>
            <w:r w:rsidR="004E16B8">
              <w:fldChar w:fldCharType="end"/>
            </w:r>
            <w:r w:rsidR="00842C68" w:rsidRPr="00890AF9">
              <w:t>.</w:t>
            </w:r>
            <w:r w:rsidR="00841557">
              <w:t xml:space="preserve"> </w:t>
            </w:r>
            <w:r w:rsidR="000230CF">
              <w:t xml:space="preserve">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3664A">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972" w:author="Leorey" w:date="2021-11-07T15:42:00Z">
              <w:r w:rsidR="00D3664A" w:rsidRPr="00D3664A">
                <w:rPr>
                  <w:b/>
                  <w:bCs/>
                  <w:rPrChange w:id="973" w:author="Leorey" w:date="2021-11-07T15:42:00Z">
                    <w:rPr/>
                  </w:rPrChange>
                </w:rPr>
                <w:t>Appendix C: Menu</w:t>
              </w:r>
            </w:ins>
            <w:del w:id="974" w:author="Leorey" w:date="2021-11-07T12:39:00Z">
              <w:r w:rsidR="00AE5C90" w:rsidRPr="00AE5C90" w:rsidDel="007F13C8">
                <w:rPr>
                  <w:b/>
                  <w:bCs/>
                </w:rPr>
                <w:delText>Appendix C: Menu</w:delText>
              </w:r>
            </w:del>
            <w:r w:rsidR="000230CF" w:rsidRPr="000230CF">
              <w:rPr>
                <w:b/>
                <w:bCs/>
              </w:rPr>
              <w:fldChar w:fldCharType="end"/>
            </w:r>
            <w:r w:rsidR="000230CF">
              <w:t xml:space="preserve"> for a description of the controls in the </w:t>
            </w:r>
            <w:r w:rsidR="000230CF" w:rsidRPr="000230CF">
              <w:rPr>
                <w:b/>
                <w:bCs/>
              </w:rPr>
              <w:t>Load Job</w:t>
            </w:r>
            <w:r w:rsidR="000230CF">
              <w:t xml:space="preserve"> dialog menu.</w:t>
            </w:r>
          </w:p>
          <w:p w14:paraId="22BF0D89" w14:textId="789668B0" w:rsidR="00941567" w:rsidRPr="00890AF9" w:rsidRDefault="00941567" w:rsidP="00A673E2">
            <w:pPr>
              <w:pStyle w:val="bodytext1"/>
            </w:pPr>
          </w:p>
        </w:tc>
      </w:tr>
      <w:tr w:rsidR="00941567" w14:paraId="56AC35BC" w14:textId="77777777" w:rsidTr="00DF6279">
        <w:tc>
          <w:tcPr>
            <w:tcW w:w="1696" w:type="dxa"/>
          </w:tcPr>
          <w:p w14:paraId="6FE33FC2" w14:textId="77777777" w:rsidR="00941567" w:rsidRDefault="00941567" w:rsidP="00DF6279">
            <w:pPr>
              <w:pStyle w:val="bodytext1"/>
              <w:spacing w:before="120"/>
              <w:jc w:val="center"/>
            </w:pPr>
            <w:r w:rsidRPr="00A9016E">
              <w:rPr>
                <w:noProof/>
              </w:rPr>
              <w:drawing>
                <wp:inline distT="0" distB="0" distL="0" distR="0" wp14:anchorId="56ADB373" wp14:editId="60CA2202">
                  <wp:extent cx="540000" cy="565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0" y="0"/>
                            <a:ext cx="540000" cy="565200"/>
                          </a:xfrm>
                          <a:prstGeom prst="rect">
                            <a:avLst/>
                          </a:prstGeom>
                          <a:noFill/>
                          <a:ln>
                            <a:noFill/>
                          </a:ln>
                        </pic:spPr>
                      </pic:pic>
                    </a:graphicData>
                  </a:graphic>
                </wp:inline>
              </w:drawing>
            </w:r>
          </w:p>
        </w:tc>
        <w:tc>
          <w:tcPr>
            <w:tcW w:w="7932" w:type="dxa"/>
          </w:tcPr>
          <w:p w14:paraId="01C7BA54" w14:textId="76A1D506" w:rsidR="00941567" w:rsidRDefault="00941567" w:rsidP="00DF6279">
            <w:pPr>
              <w:pStyle w:val="bodytext1"/>
            </w:pPr>
            <w:r w:rsidRPr="00890AF9">
              <w:rPr>
                <w:b/>
              </w:rPr>
              <w:t>Find my location</w:t>
            </w:r>
            <w:r w:rsidRPr="00890AF9">
              <w:t xml:space="preserve"> - This control, when </w:t>
            </w:r>
            <w:r w:rsidR="008B061E">
              <w:t>clicked</w:t>
            </w:r>
            <w:r w:rsidRPr="00890AF9">
              <w:t>,</w:t>
            </w:r>
            <w:r w:rsidR="008B061E">
              <w:t xml:space="preserve"> </w:t>
            </w:r>
            <w:r w:rsidR="007E4A8D">
              <w:t xml:space="preserve">will mark the location of the user </w:t>
            </w:r>
            <w:r w:rsidR="004B2EBF">
              <w:t>o</w:t>
            </w:r>
            <w:r w:rsidR="007E4A8D">
              <w:t xml:space="preserve">n the </w:t>
            </w:r>
            <w:r w:rsidR="00A37463">
              <w:t xml:space="preserve">world map displayed in the </w:t>
            </w:r>
            <w:r w:rsidR="00DE7185">
              <w:t>Map Viewer</w:t>
            </w:r>
            <w:r w:rsidR="00A37463">
              <w:t>.</w:t>
            </w:r>
          </w:p>
          <w:p w14:paraId="7C11EC89" w14:textId="34CD5D78" w:rsidR="00F84E9F" w:rsidRPr="00890AF9" w:rsidRDefault="00F84E9F" w:rsidP="00DF6279">
            <w:pPr>
              <w:pStyle w:val="bodytext1"/>
            </w:pPr>
          </w:p>
        </w:tc>
      </w:tr>
      <w:tr w:rsidR="00941567" w14:paraId="4A82FAD4" w14:textId="77777777" w:rsidTr="00DF6279">
        <w:tc>
          <w:tcPr>
            <w:tcW w:w="1696" w:type="dxa"/>
          </w:tcPr>
          <w:p w14:paraId="279651C7" w14:textId="77777777" w:rsidR="00941567" w:rsidRDefault="00941567" w:rsidP="00DF6279">
            <w:pPr>
              <w:pStyle w:val="bodytext1"/>
              <w:spacing w:before="120"/>
              <w:jc w:val="center"/>
            </w:pPr>
            <w:r w:rsidRPr="00A9016E">
              <w:rPr>
                <w:noProof/>
              </w:rPr>
              <w:drawing>
                <wp:inline distT="0" distB="0" distL="0" distR="0" wp14:anchorId="4587A1C2" wp14:editId="7F55730D">
                  <wp:extent cx="540000" cy="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4CCC0906" w14:textId="39764549" w:rsidR="00941567" w:rsidRPr="00890AF9" w:rsidRDefault="00941567" w:rsidP="00DF6279">
            <w:pPr>
              <w:pStyle w:val="bodytext1"/>
            </w:pPr>
            <w:r w:rsidRPr="00890AF9">
              <w:rPr>
                <w:b/>
              </w:rPr>
              <w:t>Zoom in</w:t>
            </w:r>
            <w:r w:rsidRPr="00890AF9">
              <w:t xml:space="preserve"> - This control, when </w:t>
            </w:r>
            <w:r w:rsidR="008F0101">
              <w:t>clicked</w:t>
            </w:r>
            <w:r w:rsidRPr="00890AF9">
              <w:t xml:space="preserve">, allows the user to zoom in </w:t>
            </w:r>
            <w:r w:rsidR="00717913">
              <w:t xml:space="preserve">on the map display </w:t>
            </w:r>
            <w:r w:rsidR="00F053C7">
              <w:t xml:space="preserve">and increase magnification </w:t>
            </w:r>
            <w:r w:rsidR="00C44A7E">
              <w:t xml:space="preserve">while maintaining the </w:t>
            </w:r>
            <w:r w:rsidR="00A673E2">
              <w:t>centre</w:t>
            </w:r>
            <w:r w:rsidR="00C44A7E">
              <w:t xml:space="preserve"> of the</w:t>
            </w:r>
            <w:r w:rsidR="00841C61">
              <w:t xml:space="preserve"> </w:t>
            </w:r>
            <w:r w:rsidR="00C44A7E">
              <w:t>map.</w:t>
            </w:r>
          </w:p>
        </w:tc>
      </w:tr>
      <w:tr w:rsidR="00941567" w14:paraId="453CA11F" w14:textId="77777777" w:rsidTr="00DF6279">
        <w:tc>
          <w:tcPr>
            <w:tcW w:w="1696" w:type="dxa"/>
          </w:tcPr>
          <w:p w14:paraId="1DDD7414" w14:textId="77777777" w:rsidR="00941567" w:rsidRDefault="00941567" w:rsidP="00DF6279">
            <w:pPr>
              <w:pStyle w:val="bodytext1"/>
              <w:spacing w:before="120"/>
              <w:jc w:val="center"/>
            </w:pPr>
            <w:r w:rsidRPr="00A9016E">
              <w:rPr>
                <w:noProof/>
              </w:rPr>
              <w:drawing>
                <wp:inline distT="0" distB="0" distL="0" distR="0" wp14:anchorId="0C2BC94A" wp14:editId="06D5D043">
                  <wp:extent cx="540000" cy="4860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 cy="486000"/>
                          </a:xfrm>
                          <a:prstGeom prst="rect">
                            <a:avLst/>
                          </a:prstGeom>
                          <a:noFill/>
                          <a:ln>
                            <a:noFill/>
                          </a:ln>
                        </pic:spPr>
                      </pic:pic>
                    </a:graphicData>
                  </a:graphic>
                </wp:inline>
              </w:drawing>
            </w:r>
          </w:p>
        </w:tc>
        <w:tc>
          <w:tcPr>
            <w:tcW w:w="7932" w:type="dxa"/>
          </w:tcPr>
          <w:p w14:paraId="53BAEDAB" w14:textId="094CCFF9" w:rsidR="00941567" w:rsidRPr="00890AF9" w:rsidRDefault="00941567" w:rsidP="00DF6279">
            <w:pPr>
              <w:pStyle w:val="bodytext1"/>
            </w:pPr>
            <w:r w:rsidRPr="00890AF9">
              <w:rPr>
                <w:b/>
              </w:rPr>
              <w:t>Zoom out</w:t>
            </w:r>
            <w:r w:rsidRPr="00890AF9">
              <w:t xml:space="preserve"> - </w:t>
            </w:r>
            <w:r w:rsidR="00841C61" w:rsidRPr="00890AF9">
              <w:t xml:space="preserve">This control, when </w:t>
            </w:r>
            <w:r w:rsidR="00841C61">
              <w:t>clicked</w:t>
            </w:r>
            <w:r w:rsidR="00841C61" w:rsidRPr="00890AF9">
              <w:t xml:space="preserve">, allows the user to zoom </w:t>
            </w:r>
            <w:r w:rsidR="00841C61">
              <w:t xml:space="preserve">out of the map display </w:t>
            </w:r>
            <w:r w:rsidR="00F053C7">
              <w:t xml:space="preserve">and decrease magnification </w:t>
            </w:r>
            <w:r w:rsidR="00841C61">
              <w:t xml:space="preserve">while maintaining the </w:t>
            </w:r>
            <w:r w:rsidR="00A673E2">
              <w:t>centre</w:t>
            </w:r>
            <w:r w:rsidR="00841C61">
              <w:t xml:space="preserve"> of the map.</w:t>
            </w:r>
          </w:p>
        </w:tc>
      </w:tr>
      <w:tr w:rsidR="00941567" w14:paraId="1B4580BB" w14:textId="77777777" w:rsidTr="00DF6279">
        <w:tc>
          <w:tcPr>
            <w:tcW w:w="1696" w:type="dxa"/>
          </w:tcPr>
          <w:p w14:paraId="41FE0099" w14:textId="77777777" w:rsidR="00941567" w:rsidRDefault="00941567" w:rsidP="00DF6279">
            <w:pPr>
              <w:pStyle w:val="bodytext1"/>
              <w:spacing w:before="120"/>
              <w:jc w:val="center"/>
            </w:pPr>
            <w:r w:rsidRPr="00A9016E">
              <w:rPr>
                <w:noProof/>
              </w:rPr>
              <w:drawing>
                <wp:inline distT="0" distB="0" distL="0" distR="0" wp14:anchorId="53A34C8A" wp14:editId="3ABC3ECC">
                  <wp:extent cx="540000" cy="5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 cy="500400"/>
                          </a:xfrm>
                          <a:prstGeom prst="rect">
                            <a:avLst/>
                          </a:prstGeom>
                          <a:noFill/>
                          <a:ln>
                            <a:noFill/>
                          </a:ln>
                        </pic:spPr>
                      </pic:pic>
                    </a:graphicData>
                  </a:graphic>
                </wp:inline>
              </w:drawing>
            </w:r>
          </w:p>
        </w:tc>
        <w:tc>
          <w:tcPr>
            <w:tcW w:w="7932" w:type="dxa"/>
          </w:tcPr>
          <w:p w14:paraId="4869BB5B" w14:textId="62D33DC0" w:rsidR="00941567" w:rsidRPr="00890AF9" w:rsidRDefault="00941567" w:rsidP="00DF6279">
            <w:pPr>
              <w:pStyle w:val="bodytext1"/>
            </w:pPr>
            <w:r w:rsidRPr="00890AF9">
              <w:rPr>
                <w:b/>
              </w:rPr>
              <w:t>Reset bearing to north</w:t>
            </w:r>
            <w:r w:rsidRPr="00890AF9">
              <w:t xml:space="preserve"> - This control, when selected, allows the user to </w:t>
            </w:r>
            <w:r w:rsidR="00F053C7">
              <w:t xml:space="preserve">change the </w:t>
            </w:r>
            <w:r w:rsidR="00F84E9F">
              <w:t xml:space="preserve">angle of the </w:t>
            </w:r>
            <w:r w:rsidR="00F053C7">
              <w:t xml:space="preserve">displayed </w:t>
            </w:r>
            <w:r w:rsidR="00F84E9F">
              <w:t>map</w:t>
            </w:r>
            <w:r w:rsidR="00F053C7">
              <w:t xml:space="preserve">. Click on this icon, and with the left button down, drag the mouse around the screen to rotate and tilt the map along the </w:t>
            </w:r>
            <w:r w:rsidR="00A673E2">
              <w:t>centre</w:t>
            </w:r>
            <w:r w:rsidR="00F053C7">
              <w:t>. Click on the icon and release to reset the angle</w:t>
            </w:r>
            <w:r w:rsidR="00F84E9F">
              <w:t xml:space="preserve"> to the original setting.</w:t>
            </w:r>
          </w:p>
        </w:tc>
      </w:tr>
      <w:tr w:rsidR="00941567" w14:paraId="66451F76" w14:textId="77777777" w:rsidTr="00DF6279">
        <w:tc>
          <w:tcPr>
            <w:tcW w:w="1696" w:type="dxa"/>
          </w:tcPr>
          <w:p w14:paraId="54684446" w14:textId="77777777" w:rsidR="00941567" w:rsidRDefault="00941567" w:rsidP="00DF6279">
            <w:pPr>
              <w:pStyle w:val="bodytext1"/>
              <w:spacing w:before="120"/>
              <w:jc w:val="center"/>
            </w:pPr>
            <w:r w:rsidRPr="00A9016E">
              <w:rPr>
                <w:noProof/>
              </w:rPr>
              <w:drawing>
                <wp:inline distT="0" distB="0" distL="0" distR="0" wp14:anchorId="62C1EAD4" wp14:editId="445AB53C">
                  <wp:extent cx="543600" cy="5436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3F101011" w14:textId="1520D199" w:rsidR="00941567" w:rsidRPr="00890AF9" w:rsidRDefault="00941567" w:rsidP="00B6203A">
            <w:pPr>
              <w:pStyle w:val="bodytext1"/>
            </w:pPr>
            <w:r w:rsidRPr="00890AF9">
              <w:rPr>
                <w:b/>
              </w:rPr>
              <w:t>Edit layers</w:t>
            </w:r>
            <w:r w:rsidRPr="00890AF9">
              <w:t xml:space="preserve"> - This control</w:t>
            </w:r>
            <w:r w:rsidR="00AE2F41" w:rsidRPr="00890AF9">
              <w:t xml:space="preserve"> toggles on/off the display of the </w:t>
            </w:r>
            <w:r w:rsidR="00EF7661">
              <w:t xml:space="preserve">panel of </w:t>
            </w:r>
            <w:r w:rsidR="00211480">
              <w:t>map settings</w:t>
            </w:r>
            <w:r w:rsidR="00B6203A">
              <w:t xml:space="preserve">. If a new scenario has been defined, then this button will open the </w:t>
            </w:r>
            <w:r w:rsidR="00B6203A" w:rsidRPr="00B6203A">
              <w:rPr>
                <w:b/>
                <w:bCs/>
              </w:rPr>
              <w:t>Scenario Settings</w:t>
            </w:r>
            <w:r w:rsidR="00B6203A">
              <w:t xml:space="preserve"> panel as shown in </w:t>
            </w:r>
            <w:r w:rsidR="00B6203A">
              <w:fldChar w:fldCharType="begin"/>
            </w:r>
            <w:r w:rsidR="00B6203A">
              <w:instrText xml:space="preserve"> REF _Ref85411830 \h </w:instrText>
            </w:r>
            <w:r w:rsidR="00B6203A">
              <w:fldChar w:fldCharType="separate"/>
            </w:r>
            <w:ins w:id="975" w:author="Leorey" w:date="2021-11-07T15:42:00Z">
              <w:r w:rsidR="00D3664A">
                <w:t xml:space="preserve">Figure </w:t>
              </w:r>
              <w:r w:rsidR="00D3664A">
                <w:rPr>
                  <w:noProof/>
                </w:rPr>
                <w:t>26</w:t>
              </w:r>
            </w:ins>
            <w:del w:id="976" w:author="Leorey" w:date="2021-11-07T12:39:00Z">
              <w:r w:rsidR="00AE5C90" w:rsidDel="007F13C8">
                <w:delText xml:space="preserve">Figure </w:delText>
              </w:r>
              <w:r w:rsidR="00AE5C90" w:rsidDel="007F13C8">
                <w:rPr>
                  <w:noProof/>
                </w:rPr>
                <w:delText>22</w:delText>
              </w:r>
            </w:del>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_Ref85467207 \r \h </w:instrText>
            </w:r>
            <w:r w:rsidR="00B6203A">
              <w:rPr>
                <w:b/>
                <w:bCs/>
              </w:rPr>
              <w:instrText xml:space="preserve"> \* MERGEFORMAT </w:instrText>
            </w:r>
            <w:r w:rsidR="00B6203A" w:rsidRPr="00B6203A">
              <w:rPr>
                <w:b/>
                <w:bCs/>
              </w:rPr>
            </w:r>
            <w:r w:rsidR="00B6203A" w:rsidRPr="00B6203A">
              <w:rPr>
                <w:b/>
                <w:bCs/>
              </w:rPr>
              <w:fldChar w:fldCharType="separate"/>
            </w:r>
            <w:r w:rsidR="00D3664A">
              <w:rPr>
                <w:b/>
                <w:bCs/>
              </w:rPr>
              <w:t>8</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_Ref85467207 \h </w:instrText>
            </w:r>
            <w:r w:rsidR="00B6203A">
              <w:rPr>
                <w:b/>
                <w:bCs/>
              </w:rPr>
              <w:instrText xml:space="preserve"> \* MERGEFORMAT </w:instrText>
            </w:r>
            <w:r w:rsidR="00B6203A" w:rsidRPr="00B6203A">
              <w:rPr>
                <w:b/>
                <w:bCs/>
              </w:rPr>
            </w:r>
            <w:r w:rsidR="00B6203A" w:rsidRPr="00B6203A">
              <w:rPr>
                <w:b/>
                <w:bCs/>
              </w:rPr>
              <w:fldChar w:fldCharType="separate"/>
            </w:r>
            <w:ins w:id="977" w:author="Leorey" w:date="2021-11-07T15:42:00Z">
              <w:r w:rsidR="00D3664A" w:rsidRPr="00D3664A">
                <w:rPr>
                  <w:b/>
                  <w:bCs/>
                  <w:rPrChange w:id="978" w:author="Leorey" w:date="2021-11-07T15:42:00Z">
                    <w:rPr/>
                  </w:rPrChange>
                </w:rPr>
                <w:t>Appendix D: Scenario Settings</w:t>
              </w:r>
            </w:ins>
            <w:del w:id="979" w:author="Leorey" w:date="2021-11-07T12:39:00Z">
              <w:r w:rsidR="00AE5C90" w:rsidRPr="00AE5C90" w:rsidDel="007F13C8">
                <w:rPr>
                  <w:b/>
                  <w:bCs/>
                </w:rPr>
                <w:delText>Appendix D: Scenario Settings</w:delText>
              </w:r>
            </w:del>
            <w:r w:rsidR="00B6203A" w:rsidRPr="00B6203A">
              <w:rPr>
                <w:b/>
                <w:bCs/>
              </w:rPr>
              <w:fldChar w:fldCharType="end"/>
            </w:r>
            <w:r w:rsidR="00B6203A">
              <w:t xml:space="preserve"> for a description of the options and controls in the </w:t>
            </w:r>
            <w:r w:rsidR="00B6203A" w:rsidRPr="00B6203A">
              <w:rPr>
                <w:b/>
                <w:bCs/>
              </w:rPr>
              <w:t>Scenario Settings</w:t>
            </w:r>
            <w:r w:rsidR="00B6203A">
              <w:t xml:space="preserve"> panel. If a job has been loaded, then this button will open the Outputs panel as shown in </w:t>
            </w:r>
            <w:r w:rsidR="00B6203A">
              <w:fldChar w:fldCharType="begin"/>
            </w:r>
            <w:r w:rsidR="00B6203A">
              <w:instrText xml:space="preserve"> REF _Ref85586091 \h </w:instrText>
            </w:r>
            <w:r w:rsidR="00B6203A">
              <w:fldChar w:fldCharType="separate"/>
            </w:r>
            <w:ins w:id="980" w:author="Leorey" w:date="2021-11-07T15:42:00Z">
              <w:r w:rsidR="00D3664A">
                <w:t xml:space="preserve">Figure </w:t>
              </w:r>
              <w:r w:rsidR="00D3664A">
                <w:rPr>
                  <w:noProof/>
                </w:rPr>
                <w:t>29</w:t>
              </w:r>
            </w:ins>
            <w:del w:id="981" w:author="Leorey" w:date="2021-11-07T12:39:00Z">
              <w:r w:rsidR="00AE5C90" w:rsidDel="007F13C8">
                <w:delText xml:space="preserve">Figure </w:delText>
              </w:r>
              <w:r w:rsidR="00AE5C90" w:rsidDel="007F13C8">
                <w:rPr>
                  <w:noProof/>
                </w:rPr>
                <w:delText>25</w:delText>
              </w:r>
            </w:del>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_Ref85586332 \r \h  \* MERGEFORMAT </w:instrText>
            </w:r>
            <w:r w:rsidR="00B6203A" w:rsidRPr="00B6203A">
              <w:rPr>
                <w:b/>
                <w:bCs/>
              </w:rPr>
            </w:r>
            <w:r w:rsidR="00B6203A" w:rsidRPr="00B6203A">
              <w:rPr>
                <w:b/>
                <w:bCs/>
              </w:rPr>
              <w:fldChar w:fldCharType="separate"/>
            </w:r>
            <w:r w:rsidR="00D3664A">
              <w:rPr>
                <w:b/>
                <w:bCs/>
              </w:rPr>
              <w:t>10</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_Ref85586332 \h  \* MERGEFORMAT </w:instrText>
            </w:r>
            <w:r w:rsidR="00B6203A" w:rsidRPr="00B6203A">
              <w:rPr>
                <w:b/>
                <w:bCs/>
              </w:rPr>
            </w:r>
            <w:r w:rsidR="00B6203A" w:rsidRPr="00B6203A">
              <w:rPr>
                <w:b/>
                <w:bCs/>
              </w:rPr>
              <w:fldChar w:fldCharType="separate"/>
            </w:r>
            <w:ins w:id="982" w:author="Leorey" w:date="2021-11-07T15:42:00Z">
              <w:r w:rsidR="00D3664A" w:rsidRPr="00D3664A">
                <w:rPr>
                  <w:b/>
                  <w:bCs/>
                  <w:rPrChange w:id="983" w:author="Leorey" w:date="2021-11-07T15:42:00Z">
                    <w:rPr/>
                  </w:rPrChange>
                </w:rPr>
                <w:t>Appendix G: Outputs Panel</w:t>
              </w:r>
            </w:ins>
            <w:del w:id="984" w:author="Leorey" w:date="2021-11-07T12:39:00Z">
              <w:r w:rsidR="00AE5C90" w:rsidRPr="00AE5C90" w:rsidDel="007F13C8">
                <w:rPr>
                  <w:b/>
                  <w:bCs/>
                </w:rPr>
                <w:delText>Appendix G: Outputs Panel</w:delText>
              </w:r>
            </w:del>
            <w:r w:rsidR="00B6203A" w:rsidRPr="00B6203A">
              <w:rPr>
                <w:b/>
                <w:bCs/>
              </w:rPr>
              <w:fldChar w:fldCharType="end"/>
            </w:r>
            <w:r w:rsidR="00B6203A" w:rsidRPr="00B6203A">
              <w:rPr>
                <w:b/>
                <w:bCs/>
              </w:rPr>
              <w:t xml:space="preserve"> </w:t>
            </w:r>
            <w:r w:rsidR="00B6203A">
              <w:t xml:space="preserve">for a description of the options and controls in the </w:t>
            </w:r>
            <w:r w:rsidR="00B6203A">
              <w:rPr>
                <w:b/>
                <w:bCs/>
              </w:rPr>
              <w:t>Outputs</w:t>
            </w:r>
            <w:r w:rsidR="00B6203A" w:rsidRPr="00B6203A">
              <w:rPr>
                <w:b/>
                <w:bCs/>
              </w:rPr>
              <w:t xml:space="preserve"> </w:t>
            </w:r>
            <w:r w:rsidR="00B6203A">
              <w:t>panel.</w:t>
            </w:r>
          </w:p>
        </w:tc>
      </w:tr>
      <w:tr w:rsidR="00941567" w14:paraId="3C4C1CA5" w14:textId="77777777" w:rsidTr="00DF6279">
        <w:tc>
          <w:tcPr>
            <w:tcW w:w="1696" w:type="dxa"/>
          </w:tcPr>
          <w:p w14:paraId="04D4D00E" w14:textId="77777777" w:rsidR="00941567" w:rsidRPr="00A9016E" w:rsidRDefault="00941567" w:rsidP="00DF6279">
            <w:pPr>
              <w:pStyle w:val="bodytext1"/>
              <w:spacing w:before="120"/>
              <w:jc w:val="center"/>
              <w:rPr>
                <w:noProof/>
              </w:rPr>
            </w:pPr>
            <w:r w:rsidRPr="00A9016E">
              <w:rPr>
                <w:noProof/>
              </w:rPr>
              <w:drawing>
                <wp:inline distT="0" distB="0" distL="0" distR="0" wp14:anchorId="66E7A00D" wp14:editId="54354195">
                  <wp:extent cx="540000" cy="54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33E68EC" w14:textId="3791C594" w:rsidR="00941567" w:rsidRPr="00890AF9" w:rsidRDefault="00941567" w:rsidP="00DF6279">
            <w:pPr>
              <w:pStyle w:val="bodytext1"/>
            </w:pPr>
            <w:r w:rsidRPr="00890AF9">
              <w:rPr>
                <w:b/>
              </w:rPr>
              <w:t>Show</w:t>
            </w:r>
            <w:r w:rsidR="00DF4599">
              <w:rPr>
                <w:b/>
              </w:rPr>
              <w:t>/Hide</w:t>
            </w:r>
            <w:r w:rsidRPr="00890AF9">
              <w:rPr>
                <w:b/>
              </w:rPr>
              <w:t xml:space="preserve"> layer values</w:t>
            </w:r>
            <w:r w:rsidRPr="00890AF9">
              <w:t xml:space="preserve"> - This </w:t>
            </w:r>
            <w:r w:rsidR="009C2D59" w:rsidRPr="00890AF9">
              <w:t>button</w:t>
            </w:r>
            <w:r w:rsidRPr="00890AF9">
              <w:t xml:space="preserve"> </w:t>
            </w:r>
            <w:r w:rsidR="00F053C7">
              <w:t xml:space="preserve">toggles on/off the </w:t>
            </w:r>
            <w:r w:rsidR="006C425D" w:rsidRPr="00890AF9">
              <w:t xml:space="preserve">display </w:t>
            </w:r>
            <w:r w:rsidR="00F053C7">
              <w:t xml:space="preserve">of metric </w:t>
            </w:r>
            <w:r w:rsidR="006C425D" w:rsidRPr="00890AF9">
              <w:t>information on an area or</w:t>
            </w:r>
            <w:r w:rsidR="00A50673" w:rsidRPr="00890AF9">
              <w:t xml:space="preserve"> </w:t>
            </w:r>
            <w:r w:rsidR="006C425D" w:rsidRPr="00890AF9">
              <w:t>link</w:t>
            </w:r>
            <w:r w:rsidR="00A50673" w:rsidRPr="00890AF9">
              <w:t xml:space="preserve"> just by passing the mouse over </w:t>
            </w:r>
            <w:r w:rsidR="00EF7661">
              <w:t xml:space="preserve">the </w:t>
            </w:r>
            <w:r w:rsidR="00685E43">
              <w:t>point</w:t>
            </w:r>
            <w:r w:rsidR="00254B5D" w:rsidRPr="00890AF9">
              <w:t>.</w:t>
            </w:r>
            <w:r w:rsidR="00F053C7">
              <w:t xml:space="preserve"> Values on the current active metrics will be displayed on a bubble for the area or link pointed to by the mouse.</w:t>
            </w:r>
          </w:p>
        </w:tc>
      </w:tr>
      <w:tr w:rsidR="00822868" w14:paraId="3E661225" w14:textId="77777777" w:rsidTr="00DF6279">
        <w:tc>
          <w:tcPr>
            <w:tcW w:w="1696" w:type="dxa"/>
          </w:tcPr>
          <w:p w14:paraId="0AB094EA" w14:textId="2CC2E6DB" w:rsidR="00A17D6F" w:rsidRPr="00F775B0" w:rsidRDefault="00A17D6F" w:rsidP="00822868">
            <w:pPr>
              <w:pStyle w:val="bodytext1"/>
              <w:spacing w:before="120"/>
              <w:jc w:val="center"/>
              <w:rPr>
                <w:noProof/>
              </w:rPr>
            </w:pPr>
            <w:r w:rsidRPr="00A17D6F">
              <w:rPr>
                <w:noProof/>
              </w:rPr>
              <w:drawing>
                <wp:inline distT="0" distB="0" distL="0" distR="0" wp14:anchorId="0437E6F9" wp14:editId="4C1F3653">
                  <wp:extent cx="529200" cy="5400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200" cy="540000"/>
                          </a:xfrm>
                          <a:prstGeom prst="rect">
                            <a:avLst/>
                          </a:prstGeom>
                          <a:noFill/>
                          <a:ln>
                            <a:noFill/>
                          </a:ln>
                        </pic:spPr>
                      </pic:pic>
                    </a:graphicData>
                  </a:graphic>
                </wp:inline>
              </w:drawing>
            </w:r>
          </w:p>
        </w:tc>
        <w:tc>
          <w:tcPr>
            <w:tcW w:w="7932" w:type="dxa"/>
          </w:tcPr>
          <w:p w14:paraId="334D7AA0" w14:textId="7523D1A3" w:rsidR="00822868" w:rsidRDefault="00822868" w:rsidP="00822868">
            <w:pPr>
              <w:pStyle w:val="bodytext1"/>
              <w:rPr>
                <w:b/>
              </w:rPr>
            </w:pPr>
            <w:r>
              <w:rPr>
                <w:b/>
              </w:rPr>
              <w:t>Multiple Evacuation Messages</w:t>
            </w:r>
            <w:r w:rsidRPr="00890AF9">
              <w:t xml:space="preserve"> - This button </w:t>
            </w:r>
            <w:r w:rsidR="00351451">
              <w:t xml:space="preserve">enables zone selection mode and </w:t>
            </w:r>
            <w:r>
              <w:t xml:space="preserve">opens the </w:t>
            </w:r>
            <w:r w:rsidRPr="00351451">
              <w:rPr>
                <w:b/>
                <w:bCs/>
              </w:rPr>
              <w:t>Evacuation Messages</w:t>
            </w:r>
            <w:r>
              <w:t xml:space="preserve"> dialog, shown in</w:t>
            </w:r>
            <w:r w:rsidR="0076340A">
              <w:t xml:space="preserve"> </w:t>
            </w:r>
            <w:r w:rsidR="0076340A">
              <w:fldChar w:fldCharType="begin"/>
            </w:r>
            <w:r w:rsidR="0076340A">
              <w:instrText xml:space="preserve"> REF _Ref85733414 \h </w:instrText>
            </w:r>
            <w:r w:rsidR="0076340A">
              <w:fldChar w:fldCharType="separate"/>
            </w:r>
            <w:ins w:id="985" w:author="Leorey" w:date="2021-11-07T15:42:00Z">
              <w:r w:rsidR="00D3664A">
                <w:t xml:space="preserve">Figure </w:t>
              </w:r>
              <w:r w:rsidR="00D3664A">
                <w:rPr>
                  <w:noProof/>
                </w:rPr>
                <w:t>27</w:t>
              </w:r>
            </w:ins>
            <w:del w:id="986" w:author="Leorey" w:date="2021-11-07T12:39:00Z">
              <w:r w:rsidR="00AE5C90" w:rsidDel="007F13C8">
                <w:delText xml:space="preserve">Figure </w:delText>
              </w:r>
              <w:r w:rsidR="00AE5C90" w:rsidDel="007F13C8">
                <w:rPr>
                  <w:noProof/>
                </w:rPr>
                <w:delText>23</w:delText>
              </w:r>
            </w:del>
            <w:r w:rsidR="0076340A">
              <w:fldChar w:fldCharType="end"/>
            </w:r>
            <w:r>
              <w:t xml:space="preserve">, to specify the messages to be issued </w:t>
            </w:r>
            <w:r w:rsidR="00A17D6F">
              <w:t xml:space="preserve">as part of the evacuation plan </w:t>
            </w:r>
            <w:r>
              <w:t xml:space="preserve">to the selected evacuation zones at the selected time. </w:t>
            </w:r>
            <w:r w:rsidR="00E81575">
              <w:t xml:space="preserve">This button only appears when a new scenario is loaded. </w:t>
            </w:r>
            <w:r w:rsidR="00351451">
              <w:t xml:space="preserve">Please refer to </w:t>
            </w:r>
            <w:r w:rsidR="00351451" w:rsidRPr="00B6203A">
              <w:rPr>
                <w:b/>
                <w:bCs/>
              </w:rPr>
              <w:fldChar w:fldCharType="begin"/>
            </w:r>
            <w:r w:rsidR="00351451" w:rsidRPr="00B6203A">
              <w:rPr>
                <w:b/>
                <w:bCs/>
              </w:rPr>
              <w:instrText xml:space="preserve"> REF _Ref85586332 \r \h  \* MERGEFORMAT </w:instrText>
            </w:r>
            <w:r w:rsidR="00351451" w:rsidRPr="00B6203A">
              <w:rPr>
                <w:b/>
                <w:bCs/>
              </w:rPr>
            </w:r>
            <w:r w:rsidR="00351451" w:rsidRPr="00B6203A">
              <w:rPr>
                <w:b/>
                <w:bCs/>
              </w:rPr>
              <w:fldChar w:fldCharType="separate"/>
            </w:r>
            <w:r w:rsidR="00D3664A">
              <w:rPr>
                <w:b/>
                <w:bCs/>
              </w:rPr>
              <w:t>10</w:t>
            </w:r>
            <w:r w:rsidR="00351451" w:rsidRPr="00B6203A">
              <w:rPr>
                <w:b/>
                <w:bCs/>
              </w:rPr>
              <w:fldChar w:fldCharType="end"/>
            </w:r>
            <w:r w:rsidR="00351451" w:rsidRPr="00B6203A">
              <w:rPr>
                <w:b/>
                <w:bCs/>
              </w:rPr>
              <w:t xml:space="preserve"> </w:t>
            </w:r>
            <w:r w:rsidR="00351451" w:rsidRPr="00B6203A">
              <w:rPr>
                <w:b/>
                <w:bCs/>
              </w:rPr>
              <w:fldChar w:fldCharType="begin"/>
            </w:r>
            <w:r w:rsidR="00351451" w:rsidRPr="00B6203A">
              <w:rPr>
                <w:b/>
                <w:bCs/>
              </w:rPr>
              <w:instrText xml:space="preserve"> REF _Ref85586332 \h  \* MERGEFORMAT </w:instrText>
            </w:r>
            <w:r w:rsidR="00351451" w:rsidRPr="00B6203A">
              <w:rPr>
                <w:b/>
                <w:bCs/>
              </w:rPr>
            </w:r>
            <w:r w:rsidR="00351451" w:rsidRPr="00B6203A">
              <w:rPr>
                <w:b/>
                <w:bCs/>
              </w:rPr>
              <w:fldChar w:fldCharType="separate"/>
            </w:r>
            <w:ins w:id="987" w:author="Leorey" w:date="2021-11-07T15:42:00Z">
              <w:r w:rsidR="00D3664A" w:rsidRPr="00D3664A">
                <w:rPr>
                  <w:b/>
                  <w:bCs/>
                  <w:rPrChange w:id="988" w:author="Leorey" w:date="2021-11-07T15:42:00Z">
                    <w:rPr/>
                  </w:rPrChange>
                </w:rPr>
                <w:t>Appendix G: Outputs Panel</w:t>
              </w:r>
            </w:ins>
            <w:del w:id="989" w:author="Leorey" w:date="2021-11-07T12:39:00Z">
              <w:r w:rsidR="00AE5C90" w:rsidRPr="00AE5C90" w:rsidDel="007F13C8">
                <w:rPr>
                  <w:b/>
                  <w:bCs/>
                </w:rPr>
                <w:delText>Appendix G: Outputs Panel</w:delText>
              </w:r>
            </w:del>
            <w:r w:rsidR="00351451" w:rsidRPr="00B6203A">
              <w:rPr>
                <w:b/>
                <w:bCs/>
              </w:rPr>
              <w:fldChar w:fldCharType="end"/>
            </w:r>
            <w:r w:rsidR="00351451" w:rsidRPr="00B6203A">
              <w:rPr>
                <w:b/>
                <w:bCs/>
              </w:rPr>
              <w:t xml:space="preserve"> </w:t>
            </w:r>
            <w:r w:rsidR="00351451">
              <w:t xml:space="preserve">for a description of the options and controls in the </w:t>
            </w:r>
            <w:r w:rsidR="00351451" w:rsidRPr="00351451">
              <w:rPr>
                <w:b/>
                <w:bCs/>
              </w:rPr>
              <w:t>Evacuation Messages</w:t>
            </w:r>
            <w:r w:rsidR="00351451">
              <w:t xml:space="preserve"> dialog.</w:t>
            </w:r>
          </w:p>
        </w:tc>
      </w:tr>
      <w:tr w:rsidR="00822868" w14:paraId="235DC777" w14:textId="77777777" w:rsidTr="00DF6279">
        <w:tc>
          <w:tcPr>
            <w:tcW w:w="1696" w:type="dxa"/>
          </w:tcPr>
          <w:p w14:paraId="09276440" w14:textId="2DB01C56" w:rsidR="00822868" w:rsidRPr="00A9016E" w:rsidRDefault="00822868" w:rsidP="00822868">
            <w:pPr>
              <w:pStyle w:val="bodytext1"/>
              <w:spacing w:before="120"/>
              <w:jc w:val="center"/>
              <w:rPr>
                <w:noProof/>
              </w:rPr>
            </w:pPr>
            <w:r w:rsidRPr="00F775B0">
              <w:rPr>
                <w:noProof/>
              </w:rPr>
              <w:drawing>
                <wp:inline distT="0" distB="0" distL="0" distR="0" wp14:anchorId="72518EDD" wp14:editId="3AA0A3F5">
                  <wp:extent cx="554400" cy="28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00" cy="288000"/>
                          </a:xfrm>
                          <a:prstGeom prst="rect">
                            <a:avLst/>
                          </a:prstGeom>
                          <a:noFill/>
                          <a:ln>
                            <a:noFill/>
                          </a:ln>
                        </pic:spPr>
                      </pic:pic>
                    </a:graphicData>
                  </a:graphic>
                </wp:inline>
              </w:drawing>
            </w:r>
          </w:p>
        </w:tc>
        <w:tc>
          <w:tcPr>
            <w:tcW w:w="7932" w:type="dxa"/>
          </w:tcPr>
          <w:p w14:paraId="473DA7DE" w14:textId="6E5588B8" w:rsidR="00822868" w:rsidRPr="00890AF9" w:rsidRDefault="00822868" w:rsidP="00822868">
            <w:pPr>
              <w:pStyle w:val="bodytext1"/>
              <w:rPr>
                <w:b/>
              </w:rPr>
            </w:pPr>
            <w:r>
              <w:rPr>
                <w:b/>
              </w:rPr>
              <w:t>Load link outputs</w:t>
            </w:r>
            <w:r w:rsidRPr="00890AF9">
              <w:t xml:space="preserve"> - This control, when </w:t>
            </w:r>
            <w:r>
              <w:t>clicked</w:t>
            </w:r>
            <w:r w:rsidRPr="00890AF9">
              <w:t xml:space="preserve">, allows the user </w:t>
            </w:r>
            <w:r>
              <w:t>load the link outputs and view the simulation of vehicle movement along a map of the road network. This controls appears only after a job file has been loaded.</w:t>
            </w:r>
          </w:p>
        </w:tc>
      </w:tr>
      <w:tr w:rsidR="00822868" w14:paraId="08571B21" w14:textId="77777777" w:rsidTr="00DF6279">
        <w:tc>
          <w:tcPr>
            <w:tcW w:w="1696" w:type="dxa"/>
          </w:tcPr>
          <w:p w14:paraId="61665D91" w14:textId="58BF1C83" w:rsidR="00822868" w:rsidRPr="00A9016E" w:rsidRDefault="00822868" w:rsidP="00822868">
            <w:pPr>
              <w:pStyle w:val="bodytext1"/>
              <w:spacing w:before="120"/>
              <w:jc w:val="center"/>
              <w:rPr>
                <w:noProof/>
              </w:rPr>
            </w:pPr>
            <w:r w:rsidRPr="00F775B0">
              <w:rPr>
                <w:noProof/>
              </w:rPr>
              <w:lastRenderedPageBreak/>
              <w:drawing>
                <wp:inline distT="0" distB="0" distL="0" distR="0" wp14:anchorId="1E4A9CAE" wp14:editId="231E48C4">
                  <wp:extent cx="794479" cy="288304"/>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65718" cy="314156"/>
                          </a:xfrm>
                          <a:prstGeom prst="rect">
                            <a:avLst/>
                          </a:prstGeom>
                          <a:noFill/>
                          <a:ln>
                            <a:noFill/>
                          </a:ln>
                        </pic:spPr>
                      </pic:pic>
                    </a:graphicData>
                  </a:graphic>
                </wp:inline>
              </w:drawing>
            </w:r>
          </w:p>
        </w:tc>
        <w:tc>
          <w:tcPr>
            <w:tcW w:w="7932" w:type="dxa"/>
          </w:tcPr>
          <w:p w14:paraId="2F2061DD" w14:textId="626ADF65" w:rsidR="00822868" w:rsidRPr="00890AF9" w:rsidRDefault="00822868" w:rsidP="00822868">
            <w:pPr>
              <w:pStyle w:val="bodytext1"/>
              <w:rPr>
                <w:b/>
              </w:rPr>
            </w:pPr>
            <w:r>
              <w:rPr>
                <w:b/>
              </w:rPr>
              <w:t>Load metric outputs</w:t>
            </w:r>
            <w:r w:rsidRPr="00890AF9">
              <w:t xml:space="preserve"> - This control, when </w:t>
            </w:r>
            <w:r>
              <w:t>clicked</w:t>
            </w:r>
            <w:r w:rsidRPr="00890AF9">
              <w:t xml:space="preserve">, allows the user </w:t>
            </w:r>
            <w:r>
              <w:t>to load the metric outputs and view thematic maps of values from the different metrics. This controls appears only after a job file has been loaded.</w:t>
            </w:r>
          </w:p>
        </w:tc>
      </w:tr>
    </w:tbl>
    <w:p w14:paraId="4EF3C9F8" w14:textId="77777777" w:rsidR="00941567" w:rsidRPr="00A9016E" w:rsidRDefault="00941567" w:rsidP="00941567">
      <w:pPr>
        <w:pStyle w:val="bodytext1"/>
      </w:pPr>
    </w:p>
    <w:p w14:paraId="79981BBD" w14:textId="77777777" w:rsidR="00941567" w:rsidRPr="001C0055" w:rsidRDefault="00941567" w:rsidP="00941567">
      <w:pPr>
        <w:pStyle w:val="bodytext1"/>
        <w:rPr>
          <w:highlight w:val="yellow"/>
        </w:rPr>
      </w:pPr>
    </w:p>
    <w:p w14:paraId="2CD8C002" w14:textId="772411E9" w:rsidR="00B409A0" w:rsidRPr="00CF74D4" w:rsidRDefault="00B409A0">
      <w:pPr>
        <w:pStyle w:val="Heading1"/>
      </w:pPr>
      <w:bookmarkStart w:id="990" w:name="_Ref85585293"/>
      <w:bookmarkStart w:id="991" w:name="_Ref85585303"/>
      <w:bookmarkStart w:id="992" w:name="_Ref85708060"/>
      <w:bookmarkStart w:id="993" w:name="_Ref85708065"/>
      <w:bookmarkStart w:id="994" w:name="_Toc87192215"/>
      <w:r w:rsidRPr="00CF74D4">
        <w:lastRenderedPageBreak/>
        <w:t xml:space="preserve">Appendix </w:t>
      </w:r>
      <w:r w:rsidR="005A035F">
        <w:t>C</w:t>
      </w:r>
      <w:r w:rsidRPr="00CF74D4">
        <w:t>: Menu</w:t>
      </w:r>
      <w:bookmarkEnd w:id="959"/>
      <w:bookmarkEnd w:id="960"/>
      <w:bookmarkEnd w:id="990"/>
      <w:bookmarkEnd w:id="991"/>
      <w:r w:rsidR="003C3AAD">
        <w:t>s and Dialogs</w:t>
      </w:r>
      <w:bookmarkEnd w:id="992"/>
      <w:bookmarkEnd w:id="993"/>
      <w:bookmarkEnd w:id="994"/>
    </w:p>
    <w:p w14:paraId="3785A397" w14:textId="39692590" w:rsidR="00D77F75" w:rsidRDefault="00F82926" w:rsidP="00B409A0">
      <w:pPr>
        <w:pStyle w:val="bodytext1"/>
      </w:pPr>
      <w:r>
        <w:t>WebDSS provides a series of menus and dialogs t</w:t>
      </w:r>
      <w:r w:rsidR="00F30216">
        <w:t>hat</w:t>
      </w:r>
      <w:r>
        <w:t xml:space="preserve"> guide the user in performing the various tasks associated with running a simulation model. This section presents the different menus and dialogs and describes the options and controls that are provided.</w:t>
      </w:r>
      <w:r w:rsidR="00F30216">
        <w:t xml:space="preserve"> The menu</w:t>
      </w:r>
      <w:r w:rsidR="002D3490">
        <w:t>s</w:t>
      </w:r>
      <w:r w:rsidR="00F30216">
        <w:t xml:space="preserve"> are opened by clicking the associated buttons in the Map Viewer. </w:t>
      </w:r>
      <w:r w:rsidR="00F30216" w:rsidRPr="00A13819">
        <w:t xml:space="preserve">Please refer to </w:t>
      </w:r>
      <w:r w:rsidR="00F30216" w:rsidRPr="00A13819">
        <w:rPr>
          <w:b/>
          <w:bCs/>
        </w:rPr>
        <w:fldChar w:fldCharType="begin"/>
      </w:r>
      <w:r w:rsidR="00F30216" w:rsidRPr="00A13819">
        <w:rPr>
          <w:b/>
          <w:bCs/>
        </w:rPr>
        <w:instrText xml:space="preserve"> REF _Ref534721915 \r \h  \* MERGEFORMAT </w:instrText>
      </w:r>
      <w:r w:rsidR="00F30216" w:rsidRPr="00A13819">
        <w:rPr>
          <w:b/>
          <w:bCs/>
        </w:rPr>
      </w:r>
      <w:r w:rsidR="00F30216" w:rsidRPr="00A13819">
        <w:rPr>
          <w:b/>
          <w:bCs/>
        </w:rPr>
        <w:fldChar w:fldCharType="separate"/>
      </w:r>
      <w:r w:rsidR="00D3664A">
        <w:rPr>
          <w:b/>
          <w:bCs/>
        </w:rPr>
        <w:t>6</w:t>
      </w:r>
      <w:r w:rsidR="00F30216" w:rsidRPr="00A13819">
        <w:rPr>
          <w:b/>
          <w:bCs/>
        </w:rPr>
        <w:fldChar w:fldCharType="end"/>
      </w:r>
      <w:r w:rsidR="00F30216" w:rsidRPr="00A13819">
        <w:rPr>
          <w:b/>
          <w:bCs/>
        </w:rPr>
        <w:t xml:space="preserve"> </w:t>
      </w:r>
      <w:r w:rsidR="00F30216" w:rsidRPr="00A13819">
        <w:rPr>
          <w:b/>
          <w:bCs/>
        </w:rPr>
        <w:fldChar w:fldCharType="begin"/>
      </w:r>
      <w:r w:rsidR="00F30216" w:rsidRPr="00A13819">
        <w:rPr>
          <w:b/>
          <w:bCs/>
        </w:rPr>
        <w:instrText xml:space="preserve"> REF _Ref534721915 \h  \* MERGEFORMAT </w:instrText>
      </w:r>
      <w:r w:rsidR="00F30216" w:rsidRPr="00A13819">
        <w:rPr>
          <w:b/>
          <w:bCs/>
        </w:rPr>
      </w:r>
      <w:r w:rsidR="00F30216" w:rsidRPr="00A13819">
        <w:rPr>
          <w:b/>
          <w:bCs/>
        </w:rPr>
        <w:fldChar w:fldCharType="separate"/>
      </w:r>
      <w:ins w:id="995" w:author="Leorey" w:date="2021-11-07T15:42:00Z">
        <w:r w:rsidR="00D3664A" w:rsidRPr="00D3664A">
          <w:rPr>
            <w:b/>
            <w:bCs/>
            <w:rPrChange w:id="996" w:author="Leorey" w:date="2021-11-07T15:42:00Z">
              <w:rPr/>
            </w:rPrChange>
          </w:rPr>
          <w:t>Appendix B: Viewer Controls</w:t>
        </w:r>
      </w:ins>
      <w:del w:id="997" w:author="Leorey" w:date="2021-11-07T12:39:00Z">
        <w:r w:rsidR="00AE5C90" w:rsidRPr="00AE5C90" w:rsidDel="007F13C8">
          <w:rPr>
            <w:b/>
            <w:bCs/>
          </w:rPr>
          <w:delText>Appendix B: Viewer Controls</w:delText>
        </w:r>
      </w:del>
      <w:r w:rsidR="00F30216" w:rsidRPr="00A13819">
        <w:rPr>
          <w:b/>
          <w:bCs/>
        </w:rPr>
        <w:fldChar w:fldCharType="end"/>
      </w:r>
      <w:r w:rsidR="00F30216" w:rsidRPr="00A13819">
        <w:t xml:space="preserve"> for a description of the controls</w:t>
      </w:r>
      <w:r w:rsidR="00F30216">
        <w:t xml:space="preserve"> in the Map Viewer</w:t>
      </w:r>
      <w:r w:rsidR="00F30216" w:rsidRPr="00A13819">
        <w:t>.</w:t>
      </w:r>
    </w:p>
    <w:p w14:paraId="7616F16A" w14:textId="7F6C8A66" w:rsidR="00F82926" w:rsidRPr="00CC55C5" w:rsidRDefault="00F82926" w:rsidP="00F82926">
      <w:pPr>
        <w:pStyle w:val="Heading2"/>
      </w:pPr>
      <w:bookmarkStart w:id="998" w:name="_Toc87192216"/>
      <w:r>
        <w:t>Main menu</w:t>
      </w:r>
      <w:bookmarkEnd w:id="998"/>
    </w:p>
    <w:p w14:paraId="5A0D3D5B" w14:textId="1495840B" w:rsidR="003C3AAD" w:rsidRDefault="00F82926" w:rsidP="00F30216">
      <w:pPr>
        <w:pStyle w:val="bodytext1"/>
        <w:keepNext/>
        <w:spacing w:before="240"/>
        <w:jc w:val="left"/>
      </w:pPr>
      <w:r>
        <w:rPr>
          <w:rFonts w:asciiTheme="minorHAnsi" w:hAnsiTheme="minorHAnsi"/>
        </w:rPr>
        <w:t xml:space="preserve">The Main menu, shown in </w:t>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ins w:id="999" w:author="Leorey" w:date="2021-11-07T15:42:00Z">
        <w:r w:rsidR="00D3664A">
          <w:t xml:space="preserve">Figure </w:t>
        </w:r>
        <w:r w:rsidR="00D3664A">
          <w:rPr>
            <w:noProof/>
          </w:rPr>
          <w:t>20</w:t>
        </w:r>
      </w:ins>
      <w:del w:id="1000" w:author="Leorey" w:date="2021-11-07T12:39:00Z">
        <w:r w:rsidR="00AE5C90" w:rsidDel="007F13C8">
          <w:delText xml:space="preserve">Figure </w:delText>
        </w:r>
        <w:r w:rsidR="00AE5C90" w:rsidDel="007F13C8">
          <w:rPr>
            <w:noProof/>
          </w:rPr>
          <w:delText>16</w:delText>
        </w:r>
      </w:del>
      <w:r>
        <w:rPr>
          <w:rFonts w:asciiTheme="minorHAnsi" w:hAnsiTheme="minorHAnsi"/>
        </w:rPr>
        <w:fldChar w:fldCharType="end"/>
      </w:r>
      <w:r>
        <w:rPr>
          <w:rFonts w:asciiTheme="minorHAnsi" w:hAnsiTheme="minorHAnsi"/>
        </w:rPr>
        <w:t xml:space="preserve">, is the point of entry for doing any task in WebDSS. </w:t>
      </w:r>
      <w:r w:rsidR="00F30216">
        <w:rPr>
          <w:rFonts w:asciiTheme="minorHAnsi" w:hAnsiTheme="minorHAnsi"/>
        </w:rPr>
        <w:t xml:space="preserve">The Main menu is opened by clicking the </w:t>
      </w:r>
      <w:r w:rsidR="00F30216" w:rsidRPr="00F30216">
        <w:rPr>
          <w:rFonts w:asciiTheme="minorHAnsi" w:hAnsiTheme="minorHAnsi"/>
          <w:b/>
          <w:bCs/>
        </w:rPr>
        <w:t>Show Menu</w:t>
      </w:r>
      <w:r w:rsidR="00F30216">
        <w:rPr>
          <w:rFonts w:asciiTheme="minorHAnsi" w:hAnsiTheme="minorHAnsi"/>
        </w:rPr>
        <w:t xml:space="preserve"> button in the Map Viewer. </w:t>
      </w:r>
      <w:r w:rsidR="00F30216">
        <w:fldChar w:fldCharType="begin"/>
      </w:r>
      <w:r w:rsidR="00F30216">
        <w:instrText xml:space="preserve"> REF _Ref85500154 \h </w:instrText>
      </w:r>
      <w:r w:rsidR="00F30216">
        <w:fldChar w:fldCharType="separate"/>
      </w:r>
      <w:ins w:id="1001" w:author="Leorey" w:date="2021-11-07T15:42:00Z">
        <w:r w:rsidR="00D3664A" w:rsidRPr="00F966D3">
          <w:t xml:space="preserve">Table </w:t>
        </w:r>
        <w:r w:rsidR="00D3664A">
          <w:rPr>
            <w:noProof/>
          </w:rPr>
          <w:t>2</w:t>
        </w:r>
      </w:ins>
      <w:del w:id="1002" w:author="Leorey" w:date="2021-11-07T12:39:00Z">
        <w:r w:rsidR="00AE5C90" w:rsidRPr="00F966D3" w:rsidDel="007F13C8">
          <w:delText xml:space="preserve">Table </w:delText>
        </w:r>
        <w:r w:rsidR="00AE5C90" w:rsidDel="007F13C8">
          <w:rPr>
            <w:noProof/>
          </w:rPr>
          <w:delText>2</w:delText>
        </w:r>
      </w:del>
      <w:r w:rsidR="00F30216">
        <w:fldChar w:fldCharType="end"/>
      </w:r>
      <w:r w:rsidR="00F30216">
        <w:t xml:space="preserve"> provides a description of the options in the Main menu.</w:t>
      </w:r>
    </w:p>
    <w:p w14:paraId="0F4C1186" w14:textId="77777777" w:rsidR="003C3AAD" w:rsidRDefault="003C3AAD" w:rsidP="003C3AAD">
      <w:pPr>
        <w:pStyle w:val="bodytext1"/>
        <w:keepNext/>
        <w:jc w:val="center"/>
      </w:pPr>
      <w:r w:rsidRPr="00103F6C">
        <w:rPr>
          <w:noProof/>
        </w:rPr>
        <w:drawing>
          <wp:inline distT="0" distB="0" distL="0" distR="0" wp14:anchorId="2F170403" wp14:editId="2101C221">
            <wp:extent cx="1083600"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83600" cy="1440000"/>
                    </a:xfrm>
                    <a:prstGeom prst="rect">
                      <a:avLst/>
                    </a:prstGeom>
                    <a:noFill/>
                    <a:ln>
                      <a:noFill/>
                    </a:ln>
                  </pic:spPr>
                </pic:pic>
              </a:graphicData>
            </a:graphic>
          </wp:inline>
        </w:drawing>
      </w:r>
    </w:p>
    <w:p w14:paraId="7448FCCC" w14:textId="20E6588D" w:rsidR="003C3AAD" w:rsidRDefault="003C3AAD" w:rsidP="003C3AAD">
      <w:pPr>
        <w:pStyle w:val="Caption"/>
      </w:pPr>
      <w:bookmarkStart w:id="1003" w:name="_Ref85622598"/>
      <w:r>
        <w:t xml:space="preserve">Figure </w:t>
      </w:r>
      <w:r w:rsidR="0082198C">
        <w:fldChar w:fldCharType="begin"/>
      </w:r>
      <w:r w:rsidR="0082198C">
        <w:instrText xml:space="preserve"> SEQ Figure \* ARABIC </w:instrText>
      </w:r>
      <w:r w:rsidR="0082198C">
        <w:fldChar w:fldCharType="separate"/>
      </w:r>
      <w:ins w:id="1004" w:author="Leorey" w:date="2021-11-07T15:42:00Z">
        <w:r w:rsidR="00D3664A">
          <w:rPr>
            <w:noProof/>
          </w:rPr>
          <w:t>20</w:t>
        </w:r>
      </w:ins>
      <w:del w:id="1005" w:author="Leorey" w:date="2021-11-07T12:28:00Z">
        <w:r w:rsidR="00AE5C90" w:rsidDel="007F13C8">
          <w:rPr>
            <w:noProof/>
          </w:rPr>
          <w:delText>16</w:delText>
        </w:r>
      </w:del>
      <w:r w:rsidR="0082198C">
        <w:rPr>
          <w:noProof/>
        </w:rPr>
        <w:fldChar w:fldCharType="end"/>
      </w:r>
      <w:bookmarkEnd w:id="1003"/>
      <w:r>
        <w:t xml:space="preserve">. Main menu </w:t>
      </w:r>
    </w:p>
    <w:p w14:paraId="45E579A7" w14:textId="77777777" w:rsidR="003C3AAD" w:rsidRDefault="003C3AAD" w:rsidP="003C3AAD">
      <w:pPr>
        <w:pStyle w:val="bodytext1"/>
      </w:pPr>
    </w:p>
    <w:p w14:paraId="434FDAB1" w14:textId="1C409911" w:rsidR="00F966D3" w:rsidRPr="00F966D3" w:rsidRDefault="00F966D3" w:rsidP="00F966D3">
      <w:pPr>
        <w:pStyle w:val="Caption"/>
      </w:pPr>
      <w:bookmarkStart w:id="1006" w:name="_Ref85500154"/>
      <w:r w:rsidRPr="00F966D3">
        <w:t xml:space="preserve">Table </w:t>
      </w:r>
      <w:r w:rsidR="0082198C">
        <w:fldChar w:fldCharType="begin"/>
      </w:r>
      <w:r w:rsidR="0082198C">
        <w:instrText xml:space="preserve"> SEQ Table \* ARABIC </w:instrText>
      </w:r>
      <w:r w:rsidR="0082198C">
        <w:fldChar w:fldCharType="separate"/>
      </w:r>
      <w:r w:rsidR="00D3664A">
        <w:rPr>
          <w:noProof/>
        </w:rPr>
        <w:t>2</w:t>
      </w:r>
      <w:r w:rsidR="0082198C">
        <w:rPr>
          <w:noProof/>
        </w:rPr>
        <w:fldChar w:fldCharType="end"/>
      </w:r>
      <w:bookmarkEnd w:id="1006"/>
      <w:r w:rsidRPr="00F966D3">
        <w:t xml:space="preserve">. Options in the </w:t>
      </w:r>
      <w:r w:rsidRPr="00F966D3">
        <w:rPr>
          <w:b/>
        </w:rPr>
        <w:t>Main</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8C9F17" w14:textId="77777777" w:rsidTr="003C3AAD">
        <w:tc>
          <w:tcPr>
            <w:tcW w:w="1555" w:type="dxa"/>
          </w:tcPr>
          <w:p w14:paraId="7D61C88A" w14:textId="77A2D24D" w:rsidR="00F966D3" w:rsidRPr="00F966D3" w:rsidRDefault="00F966D3" w:rsidP="00F966D3">
            <w:pPr>
              <w:pStyle w:val="bodytext1"/>
              <w:jc w:val="center"/>
              <w:rPr>
                <w:b/>
                <w:sz w:val="24"/>
                <w:szCs w:val="24"/>
              </w:rPr>
            </w:pPr>
            <w:r w:rsidRPr="00F966D3">
              <w:rPr>
                <w:b/>
                <w:sz w:val="24"/>
                <w:szCs w:val="24"/>
              </w:rPr>
              <w:t>Option</w:t>
            </w:r>
          </w:p>
        </w:tc>
        <w:tc>
          <w:tcPr>
            <w:tcW w:w="7654" w:type="dxa"/>
          </w:tcPr>
          <w:p w14:paraId="2B574F5E" w14:textId="4F0533A7" w:rsidR="00F966D3" w:rsidRPr="00F966D3" w:rsidRDefault="00F966D3" w:rsidP="00F966D3">
            <w:pPr>
              <w:pStyle w:val="bodytext1"/>
              <w:jc w:val="center"/>
              <w:rPr>
                <w:b/>
                <w:sz w:val="24"/>
                <w:szCs w:val="24"/>
              </w:rPr>
            </w:pPr>
            <w:r w:rsidRPr="00F966D3">
              <w:rPr>
                <w:b/>
                <w:sz w:val="24"/>
                <w:szCs w:val="24"/>
              </w:rPr>
              <w:t>Description</w:t>
            </w:r>
          </w:p>
        </w:tc>
      </w:tr>
      <w:tr w:rsidR="00F966D3" w14:paraId="4A48C7FF" w14:textId="77777777" w:rsidTr="003C3AAD">
        <w:tc>
          <w:tcPr>
            <w:tcW w:w="1555" w:type="dxa"/>
          </w:tcPr>
          <w:p w14:paraId="60C01C4E" w14:textId="0EDDE7D4" w:rsidR="00F966D3" w:rsidRPr="00F966D3" w:rsidRDefault="00F966D3" w:rsidP="00F966D3">
            <w:pPr>
              <w:pStyle w:val="bodytext1"/>
              <w:jc w:val="center"/>
              <w:rPr>
                <w:b/>
                <w:bCs/>
              </w:rPr>
            </w:pPr>
            <w:r w:rsidRPr="00F966D3">
              <w:rPr>
                <w:b/>
                <w:bCs/>
              </w:rPr>
              <w:t>Job</w:t>
            </w:r>
          </w:p>
        </w:tc>
        <w:tc>
          <w:tcPr>
            <w:tcW w:w="7654" w:type="dxa"/>
          </w:tcPr>
          <w:p w14:paraId="450ACC34" w14:textId="7AF5BCDF" w:rsidR="00F966D3" w:rsidRDefault="00305325" w:rsidP="00F966D3">
            <w:pPr>
              <w:pStyle w:val="bodytext1"/>
              <w:jc w:val="left"/>
            </w:pPr>
            <w:r>
              <w:t>This option, when selected,</w:t>
            </w:r>
            <w:r w:rsidR="00F966D3">
              <w:t xml:space="preserve"> will open the </w:t>
            </w:r>
            <w:r w:rsidR="00F966D3" w:rsidRPr="00F966D3">
              <w:rPr>
                <w:b/>
                <w:bCs/>
              </w:rPr>
              <w:t>Job</w:t>
            </w:r>
            <w:r w:rsidR="00F966D3">
              <w:t xml:space="preserve"> menu</w:t>
            </w:r>
            <w:r w:rsidR="00B2588A">
              <w:t xml:space="preserve">, as shown </w:t>
            </w:r>
            <w:r w:rsidR="004E16B8">
              <w:fldChar w:fldCharType="begin"/>
            </w:r>
            <w:r w:rsidR="004E16B8">
              <w:instrText xml:space="preserve"> REF _Ref85622992 \h </w:instrText>
            </w:r>
            <w:r w:rsidR="004E16B8">
              <w:fldChar w:fldCharType="separate"/>
            </w:r>
            <w:ins w:id="1007" w:author="Leorey" w:date="2021-11-07T15:42:00Z">
              <w:r w:rsidR="00D3664A">
                <w:t xml:space="preserve">Figure </w:t>
              </w:r>
              <w:r w:rsidR="00D3664A">
                <w:rPr>
                  <w:noProof/>
                </w:rPr>
                <w:t>21</w:t>
              </w:r>
            </w:ins>
            <w:del w:id="1008" w:author="Leorey" w:date="2021-11-07T12:39:00Z">
              <w:r w:rsidR="00AE5C90" w:rsidDel="007F13C8">
                <w:delText xml:space="preserve">Figure </w:delText>
              </w:r>
              <w:r w:rsidR="00AE5C90" w:rsidDel="007F13C8">
                <w:rPr>
                  <w:noProof/>
                </w:rPr>
                <w:delText>17</w:delText>
              </w:r>
            </w:del>
            <w:r w:rsidR="004E16B8">
              <w:fldChar w:fldCharType="end"/>
            </w:r>
            <w:r w:rsidR="00B2588A">
              <w:t>.</w:t>
            </w:r>
          </w:p>
        </w:tc>
      </w:tr>
      <w:tr w:rsidR="00F966D3" w14:paraId="0DF03A8F" w14:textId="77777777" w:rsidTr="003C3AAD">
        <w:tc>
          <w:tcPr>
            <w:tcW w:w="1555" w:type="dxa"/>
          </w:tcPr>
          <w:p w14:paraId="1BC03891" w14:textId="15848E14" w:rsidR="00F966D3" w:rsidRPr="00F966D3" w:rsidRDefault="00F966D3" w:rsidP="00F966D3">
            <w:pPr>
              <w:pStyle w:val="bodytext1"/>
              <w:jc w:val="center"/>
              <w:rPr>
                <w:b/>
                <w:bCs/>
              </w:rPr>
            </w:pPr>
            <w:r w:rsidRPr="00F966D3">
              <w:rPr>
                <w:b/>
                <w:bCs/>
              </w:rPr>
              <w:t>View</w:t>
            </w:r>
          </w:p>
        </w:tc>
        <w:tc>
          <w:tcPr>
            <w:tcW w:w="7654" w:type="dxa"/>
          </w:tcPr>
          <w:p w14:paraId="3846C494" w14:textId="7CFF6477" w:rsidR="00F966D3" w:rsidRDefault="00305325" w:rsidP="00F966D3">
            <w:pPr>
              <w:pStyle w:val="bodytext1"/>
              <w:jc w:val="left"/>
            </w:pPr>
            <w:r>
              <w:t xml:space="preserve">This option, when selected, </w:t>
            </w:r>
            <w:r w:rsidR="00F966D3">
              <w:t xml:space="preserve"> will open the </w:t>
            </w:r>
            <w:r w:rsidR="002E1CD9">
              <w:rPr>
                <w:b/>
                <w:bCs/>
              </w:rPr>
              <w:t>Logs</w:t>
            </w:r>
            <w:r w:rsidR="00F966D3">
              <w:t xml:space="preserve"> menu</w:t>
            </w:r>
            <w:r w:rsidR="002E1CD9">
              <w:t xml:space="preserve">, as shown in </w:t>
            </w:r>
            <w:r w:rsidR="002E1CD9">
              <w:fldChar w:fldCharType="begin"/>
            </w:r>
            <w:r w:rsidR="002E1CD9">
              <w:instrText xml:space="preserve"> REF _Ref85587776 \h </w:instrText>
            </w:r>
            <w:r w:rsidR="003C3AAD">
              <w:instrText xml:space="preserve"> \* MERGEFORMAT </w:instrText>
            </w:r>
            <w:r w:rsidR="002E1CD9">
              <w:fldChar w:fldCharType="separate"/>
            </w:r>
            <w:ins w:id="1009" w:author="Leorey" w:date="2021-11-07T15:42:00Z">
              <w:r w:rsidR="00D3664A">
                <w:t xml:space="preserve">Figure </w:t>
              </w:r>
              <w:r w:rsidR="00D3664A">
                <w:rPr>
                  <w:noProof/>
                </w:rPr>
                <w:t>24</w:t>
              </w:r>
            </w:ins>
            <w:del w:id="1010" w:author="Leorey" w:date="2021-11-07T12:39:00Z">
              <w:r w:rsidR="00AE5C90" w:rsidDel="007F13C8">
                <w:delText xml:space="preserve">Figure </w:delText>
              </w:r>
              <w:r w:rsidR="00AE5C90" w:rsidDel="007F13C8">
                <w:rPr>
                  <w:noProof/>
                </w:rPr>
                <w:delText>20</w:delText>
              </w:r>
            </w:del>
            <w:r w:rsidR="002E1CD9">
              <w:fldChar w:fldCharType="end"/>
            </w:r>
            <w:r w:rsidR="002E1CD9">
              <w:t>.</w:t>
            </w:r>
          </w:p>
        </w:tc>
      </w:tr>
      <w:tr w:rsidR="00F966D3" w14:paraId="092E5CB0" w14:textId="77777777" w:rsidTr="003C3AAD">
        <w:tc>
          <w:tcPr>
            <w:tcW w:w="1555" w:type="dxa"/>
          </w:tcPr>
          <w:p w14:paraId="641A5737" w14:textId="598D5869" w:rsidR="00F966D3" w:rsidRPr="00F966D3" w:rsidRDefault="00F966D3" w:rsidP="00F966D3">
            <w:pPr>
              <w:pStyle w:val="bodytext1"/>
              <w:jc w:val="center"/>
              <w:rPr>
                <w:b/>
                <w:bCs/>
              </w:rPr>
            </w:pPr>
            <w:r w:rsidRPr="00F966D3">
              <w:rPr>
                <w:b/>
                <w:bCs/>
              </w:rPr>
              <w:t>Logout</w:t>
            </w:r>
          </w:p>
        </w:tc>
        <w:tc>
          <w:tcPr>
            <w:tcW w:w="7654" w:type="dxa"/>
          </w:tcPr>
          <w:p w14:paraId="6190C04E" w14:textId="36A60689" w:rsidR="00F966D3" w:rsidRDefault="00305325" w:rsidP="00F966D3">
            <w:pPr>
              <w:pStyle w:val="bodytext1"/>
              <w:jc w:val="left"/>
            </w:pPr>
            <w:r>
              <w:t xml:space="preserve">This option, when selected, </w:t>
            </w:r>
            <w:r w:rsidR="00F966D3">
              <w:t>will log out the user from the WebDSS session</w:t>
            </w:r>
          </w:p>
        </w:tc>
      </w:tr>
    </w:tbl>
    <w:p w14:paraId="2B8B26C5" w14:textId="121AF731" w:rsidR="00896CBD" w:rsidRDefault="00896CBD" w:rsidP="00F966D3">
      <w:pPr>
        <w:pStyle w:val="bodytext1"/>
      </w:pPr>
    </w:p>
    <w:p w14:paraId="556E2D9C" w14:textId="073D592D" w:rsidR="00F82926" w:rsidRPr="00CC55C5" w:rsidRDefault="00F82926" w:rsidP="00F82926">
      <w:pPr>
        <w:pStyle w:val="Heading2"/>
      </w:pPr>
      <w:bookmarkStart w:id="1011" w:name="_Toc87192217"/>
      <w:r>
        <w:t>Job menu</w:t>
      </w:r>
      <w:bookmarkEnd w:id="1011"/>
    </w:p>
    <w:p w14:paraId="035885A0" w14:textId="04498DF9" w:rsidR="00F30216" w:rsidRDefault="00F30216" w:rsidP="00F30216">
      <w:pPr>
        <w:pStyle w:val="bodytext1"/>
        <w:keepNext/>
        <w:spacing w:before="240"/>
        <w:jc w:val="left"/>
      </w:pPr>
      <w:r>
        <w:rPr>
          <w:rFonts w:asciiTheme="minorHAnsi" w:hAnsiTheme="minorHAnsi"/>
        </w:rPr>
        <w:t xml:space="preserve">The main activity in WebDSS is the running of a simulation job and the presentation of the simulation outputs. The Job menu, shown in </w:t>
      </w:r>
      <w:r>
        <w:rPr>
          <w:rFonts w:asciiTheme="minorHAnsi" w:hAnsiTheme="minorHAnsi"/>
        </w:rPr>
        <w:fldChar w:fldCharType="begin"/>
      </w:r>
      <w:r>
        <w:rPr>
          <w:rFonts w:asciiTheme="minorHAnsi" w:hAnsiTheme="minorHAnsi"/>
        </w:rPr>
        <w:instrText xml:space="preserve"> REF _Ref85622992 \h </w:instrText>
      </w:r>
      <w:r>
        <w:rPr>
          <w:rFonts w:asciiTheme="minorHAnsi" w:hAnsiTheme="minorHAnsi"/>
        </w:rPr>
      </w:r>
      <w:r>
        <w:rPr>
          <w:rFonts w:asciiTheme="minorHAnsi" w:hAnsiTheme="minorHAnsi"/>
        </w:rPr>
        <w:fldChar w:fldCharType="separate"/>
      </w:r>
      <w:ins w:id="1012" w:author="Leorey" w:date="2021-11-07T15:42:00Z">
        <w:r w:rsidR="00D3664A">
          <w:t xml:space="preserve">Figure </w:t>
        </w:r>
        <w:r w:rsidR="00D3664A">
          <w:rPr>
            <w:noProof/>
          </w:rPr>
          <w:t>21</w:t>
        </w:r>
      </w:ins>
      <w:del w:id="1013" w:author="Leorey" w:date="2021-11-07T12:39:00Z">
        <w:r w:rsidR="00AE5C90" w:rsidDel="007F13C8">
          <w:delText xml:space="preserve">Figure </w:delText>
        </w:r>
        <w:r w:rsidR="00AE5C90" w:rsidDel="007F13C8">
          <w:rPr>
            <w:noProof/>
          </w:rPr>
          <w:delText>17</w:delText>
        </w:r>
      </w:del>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ins w:id="1014" w:author="Leorey" w:date="2021-11-07T15:42:00Z">
        <w:r w:rsidR="00D3664A">
          <w:t xml:space="preserve">Figure </w:t>
        </w:r>
        <w:r w:rsidR="00D3664A">
          <w:rPr>
            <w:noProof/>
          </w:rPr>
          <w:t>20</w:t>
        </w:r>
      </w:ins>
      <w:del w:id="1015" w:author="Leorey" w:date="2021-11-07T12:39:00Z">
        <w:r w:rsidR="00AE5C90" w:rsidDel="007F13C8">
          <w:delText xml:space="preserve">Figure </w:delText>
        </w:r>
        <w:r w:rsidR="00AE5C90" w:rsidDel="007F13C8">
          <w:rPr>
            <w:noProof/>
          </w:rPr>
          <w:delText>16</w:delText>
        </w:r>
      </w:del>
      <w:r>
        <w:rPr>
          <w:rFonts w:asciiTheme="minorHAnsi" w:hAnsiTheme="minorHAnsi"/>
        </w:rPr>
        <w:fldChar w:fldCharType="end"/>
      </w:r>
      <w:r>
        <w:rPr>
          <w:rFonts w:asciiTheme="minorHAnsi" w:hAnsiTheme="minorHAnsi"/>
        </w:rPr>
        <w:t xml:space="preserve">,  allows the user to create a new job or load a previously saved job. </w:t>
      </w:r>
      <w:r>
        <w:rPr>
          <w:rFonts w:asciiTheme="minorHAnsi" w:hAnsiTheme="minorHAnsi"/>
        </w:rPr>
        <w:fldChar w:fldCharType="begin"/>
      </w:r>
      <w:r>
        <w:rPr>
          <w:rFonts w:asciiTheme="minorHAnsi" w:hAnsiTheme="minorHAnsi"/>
        </w:rPr>
        <w:instrText xml:space="preserve"> REF _Ref85500202 \h </w:instrText>
      </w:r>
      <w:r>
        <w:rPr>
          <w:rFonts w:asciiTheme="minorHAnsi" w:hAnsiTheme="minorHAnsi"/>
        </w:rPr>
      </w:r>
      <w:r>
        <w:rPr>
          <w:rFonts w:asciiTheme="minorHAnsi" w:hAnsiTheme="minorHAnsi"/>
        </w:rPr>
        <w:fldChar w:fldCharType="separate"/>
      </w:r>
      <w:ins w:id="1016" w:author="Leorey" w:date="2021-11-07T15:42:00Z">
        <w:r w:rsidR="00D3664A" w:rsidRPr="00F966D3">
          <w:t xml:space="preserve">Table </w:t>
        </w:r>
        <w:r w:rsidR="00D3664A">
          <w:rPr>
            <w:noProof/>
          </w:rPr>
          <w:t>3</w:t>
        </w:r>
      </w:ins>
      <w:del w:id="1017" w:author="Leorey" w:date="2021-11-07T12:39:00Z">
        <w:r w:rsidR="00AE5C90" w:rsidRPr="00F966D3" w:rsidDel="007F13C8">
          <w:delText xml:space="preserve">Table </w:delText>
        </w:r>
        <w:r w:rsidR="00AE5C90" w:rsidDel="007F13C8">
          <w:rPr>
            <w:noProof/>
          </w:rPr>
          <w:delText>3</w:delText>
        </w:r>
      </w:del>
      <w:r>
        <w:rPr>
          <w:rFonts w:asciiTheme="minorHAnsi" w:hAnsiTheme="minorHAnsi"/>
        </w:rPr>
        <w:fldChar w:fldCharType="end"/>
      </w:r>
      <w:r>
        <w:rPr>
          <w:rFonts w:asciiTheme="minorHAnsi" w:hAnsiTheme="minorHAnsi"/>
        </w:rPr>
        <w:t xml:space="preserve"> </w:t>
      </w:r>
      <w:r>
        <w:t>provides a description of the options in the Job menu.</w:t>
      </w:r>
    </w:p>
    <w:p w14:paraId="37766965" w14:textId="16D8E7E8" w:rsidR="00F30216" w:rsidRDefault="00F30216" w:rsidP="00F30216">
      <w:pPr>
        <w:pStyle w:val="bodytext1"/>
        <w:keepNext/>
        <w:spacing w:before="240"/>
        <w:jc w:val="left"/>
      </w:pPr>
      <w:r>
        <w:t xml:space="preserve">A new job is created by assigning a unique name to the new job using the New Job dialog, as shown in </w:t>
      </w:r>
      <w:r>
        <w:fldChar w:fldCharType="begin"/>
      </w:r>
      <w:r>
        <w:instrText xml:space="preserve"> REF _Ref85623049 \h </w:instrText>
      </w:r>
      <w:r>
        <w:fldChar w:fldCharType="separate"/>
      </w:r>
      <w:ins w:id="1018" w:author="Leorey" w:date="2021-11-07T15:42:00Z">
        <w:r w:rsidR="00D3664A">
          <w:t xml:space="preserve">Figure </w:t>
        </w:r>
        <w:r w:rsidR="00D3664A">
          <w:rPr>
            <w:noProof/>
          </w:rPr>
          <w:t>22</w:t>
        </w:r>
      </w:ins>
      <w:del w:id="1019" w:author="Leorey" w:date="2021-11-07T12:39:00Z">
        <w:r w:rsidR="00AE5C90" w:rsidDel="007F13C8">
          <w:delText xml:space="preserve">Figure </w:delText>
        </w:r>
        <w:r w:rsidR="00AE5C90" w:rsidDel="007F13C8">
          <w:rPr>
            <w:noProof/>
          </w:rPr>
          <w:delText>18</w:delText>
        </w:r>
      </w:del>
      <w:r>
        <w:fldChar w:fldCharType="end"/>
      </w:r>
      <w:r>
        <w:t xml:space="preserve">.  </w:t>
      </w:r>
      <w:r w:rsidR="00D47292">
        <w:t>Note that only alphanumeric characters are allowed in the job name.</w:t>
      </w:r>
    </w:p>
    <w:p w14:paraId="68708A24" w14:textId="5AD8075A" w:rsidR="00F30216" w:rsidRDefault="00F30216" w:rsidP="00F30216">
      <w:pPr>
        <w:pStyle w:val="bodytext1"/>
        <w:keepNext/>
        <w:spacing w:before="240"/>
        <w:jc w:val="left"/>
      </w:pPr>
      <w:r>
        <w:t xml:space="preserve">A saved job is loaded by selecting the job from a list of saved jobs in the Load Job dialog, as shown in </w:t>
      </w:r>
      <w:r>
        <w:fldChar w:fldCharType="begin"/>
      </w:r>
      <w:r>
        <w:instrText xml:space="preserve"> REF _Ref85623334 \h </w:instrText>
      </w:r>
      <w:r>
        <w:fldChar w:fldCharType="separate"/>
      </w:r>
      <w:ins w:id="1020" w:author="Leorey" w:date="2021-11-07T15:42:00Z">
        <w:r w:rsidR="00D3664A">
          <w:t xml:space="preserve">Figure </w:t>
        </w:r>
        <w:r w:rsidR="00D3664A">
          <w:rPr>
            <w:noProof/>
          </w:rPr>
          <w:t>23</w:t>
        </w:r>
      </w:ins>
      <w:del w:id="1021" w:author="Leorey" w:date="2021-11-07T12:39:00Z">
        <w:r w:rsidR="00AE5C90" w:rsidDel="007F13C8">
          <w:delText xml:space="preserve">Figure </w:delText>
        </w:r>
        <w:r w:rsidR="00AE5C90" w:rsidDel="007F13C8">
          <w:rPr>
            <w:noProof/>
          </w:rPr>
          <w:delText>19</w:delText>
        </w:r>
      </w:del>
      <w:r>
        <w:fldChar w:fldCharType="end"/>
      </w:r>
      <w:r>
        <w:t xml:space="preserve">. </w:t>
      </w:r>
      <w:r>
        <w:fldChar w:fldCharType="begin"/>
      </w:r>
      <w:r>
        <w:instrText xml:space="preserve"> REF _Ref85500559 \h </w:instrText>
      </w:r>
      <w:r>
        <w:fldChar w:fldCharType="separate"/>
      </w:r>
      <w:r w:rsidR="00D3664A">
        <w:t xml:space="preserve">Table </w:t>
      </w:r>
      <w:r w:rsidR="00D3664A">
        <w:rPr>
          <w:noProof/>
        </w:rPr>
        <w:t>4</w:t>
      </w:r>
      <w:r>
        <w:fldChar w:fldCharType="end"/>
      </w:r>
      <w:r>
        <w:t xml:space="preserve"> provides a description of the controls in the Load Job dialog.</w:t>
      </w:r>
    </w:p>
    <w:p w14:paraId="7ED88D23" w14:textId="1425A5DB" w:rsidR="00F82926" w:rsidRDefault="00F82926" w:rsidP="00F82926">
      <w:pPr>
        <w:pStyle w:val="bodytext1"/>
        <w:keepNext/>
        <w:spacing w:before="240"/>
        <w:jc w:val="left"/>
        <w:rPr>
          <w:rFonts w:asciiTheme="minorHAnsi" w:hAnsiTheme="minorHAnsi"/>
        </w:rPr>
      </w:pPr>
    </w:p>
    <w:p w14:paraId="2F89D2F1" w14:textId="77777777" w:rsidR="00F82926" w:rsidRDefault="00F82926" w:rsidP="00F966D3">
      <w:pPr>
        <w:pStyle w:val="bodytext1"/>
      </w:pPr>
    </w:p>
    <w:p w14:paraId="50BAEB45" w14:textId="77777777" w:rsidR="003C3AAD" w:rsidRDefault="003C3AAD" w:rsidP="003C3AAD">
      <w:pPr>
        <w:pStyle w:val="bodytext1"/>
        <w:keepNext/>
        <w:jc w:val="center"/>
      </w:pPr>
      <w:r w:rsidRPr="00754CBA">
        <w:rPr>
          <w:noProof/>
        </w:rPr>
        <w:lastRenderedPageBreak/>
        <w:drawing>
          <wp:inline distT="0" distB="0" distL="0" distR="0" wp14:anchorId="1C50B9B2" wp14:editId="5FF0A120">
            <wp:extent cx="1375200" cy="1440000"/>
            <wp:effectExtent l="19050" t="19050" r="1587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5200" cy="1440000"/>
                    </a:xfrm>
                    <a:prstGeom prst="rect">
                      <a:avLst/>
                    </a:prstGeom>
                    <a:noFill/>
                    <a:ln w="19050">
                      <a:solidFill>
                        <a:schemeClr val="tx1"/>
                      </a:solidFill>
                    </a:ln>
                  </pic:spPr>
                </pic:pic>
              </a:graphicData>
            </a:graphic>
          </wp:inline>
        </w:drawing>
      </w:r>
    </w:p>
    <w:p w14:paraId="2DE098C0" w14:textId="7415147B" w:rsidR="003C3AAD" w:rsidRDefault="003C3AAD" w:rsidP="003C3AAD">
      <w:pPr>
        <w:pStyle w:val="Caption"/>
        <w:rPr>
          <w:noProof/>
        </w:rPr>
      </w:pPr>
      <w:bookmarkStart w:id="1022" w:name="_Ref85622992"/>
      <w:r>
        <w:t xml:space="preserve">Figure </w:t>
      </w:r>
      <w:r w:rsidR="0082198C">
        <w:fldChar w:fldCharType="begin"/>
      </w:r>
      <w:r w:rsidR="0082198C">
        <w:instrText xml:space="preserve"> SEQ Figure \* ARABIC </w:instrText>
      </w:r>
      <w:r w:rsidR="0082198C">
        <w:fldChar w:fldCharType="separate"/>
      </w:r>
      <w:ins w:id="1023" w:author="Leorey" w:date="2021-11-07T15:42:00Z">
        <w:r w:rsidR="00D3664A">
          <w:rPr>
            <w:noProof/>
          </w:rPr>
          <w:t>21</w:t>
        </w:r>
      </w:ins>
      <w:del w:id="1024" w:author="Leorey" w:date="2021-11-07T12:28:00Z">
        <w:r w:rsidR="00AE5C90" w:rsidDel="007F13C8">
          <w:rPr>
            <w:noProof/>
          </w:rPr>
          <w:delText>17</w:delText>
        </w:r>
      </w:del>
      <w:r w:rsidR="0082198C">
        <w:rPr>
          <w:noProof/>
        </w:rPr>
        <w:fldChar w:fldCharType="end"/>
      </w:r>
      <w:bookmarkEnd w:id="1022"/>
      <w:r>
        <w:t xml:space="preserve">. Job </w:t>
      </w:r>
      <w:r>
        <w:rPr>
          <w:noProof/>
        </w:rPr>
        <w:t xml:space="preserve">menu </w:t>
      </w:r>
    </w:p>
    <w:p w14:paraId="1C2AF1A0" w14:textId="77777777" w:rsidR="003C3AAD" w:rsidRDefault="003C3AAD" w:rsidP="00F966D3">
      <w:pPr>
        <w:pStyle w:val="bodytext1"/>
      </w:pPr>
    </w:p>
    <w:p w14:paraId="72B1D641" w14:textId="4B0BD8BA" w:rsidR="00F966D3" w:rsidRPr="00F966D3" w:rsidRDefault="00F966D3" w:rsidP="00305325">
      <w:pPr>
        <w:pStyle w:val="Caption"/>
      </w:pPr>
      <w:bookmarkStart w:id="1025" w:name="_Ref85500202"/>
      <w:r w:rsidRPr="00F966D3">
        <w:t xml:space="preserve">Table </w:t>
      </w:r>
      <w:r w:rsidR="0082198C">
        <w:fldChar w:fldCharType="begin"/>
      </w:r>
      <w:r w:rsidR="0082198C">
        <w:instrText xml:space="preserve"> SEQ Table \* ARABIC </w:instrText>
      </w:r>
      <w:r w:rsidR="0082198C">
        <w:fldChar w:fldCharType="separate"/>
      </w:r>
      <w:r w:rsidR="00D3664A">
        <w:rPr>
          <w:noProof/>
        </w:rPr>
        <w:t>3</w:t>
      </w:r>
      <w:r w:rsidR="0082198C">
        <w:rPr>
          <w:noProof/>
        </w:rPr>
        <w:fldChar w:fldCharType="end"/>
      </w:r>
      <w:bookmarkEnd w:id="1025"/>
      <w:r w:rsidRPr="00F966D3">
        <w:t xml:space="preserve">. Options in the </w:t>
      </w:r>
      <w:r w:rsidRPr="00F966D3">
        <w:rPr>
          <w:b/>
          <w:bCs w:val="0"/>
        </w:rPr>
        <w:t>Job</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6993D4" w14:textId="77777777" w:rsidTr="003C3AAD">
        <w:tc>
          <w:tcPr>
            <w:tcW w:w="1555" w:type="dxa"/>
          </w:tcPr>
          <w:p w14:paraId="2B7563D7" w14:textId="77777777" w:rsidR="00F966D3" w:rsidRPr="00F966D3" w:rsidRDefault="00F966D3" w:rsidP="00305325">
            <w:pPr>
              <w:pStyle w:val="bodytext1"/>
              <w:keepNext/>
              <w:jc w:val="center"/>
              <w:rPr>
                <w:b/>
                <w:sz w:val="24"/>
                <w:szCs w:val="24"/>
              </w:rPr>
            </w:pPr>
            <w:r w:rsidRPr="00F966D3">
              <w:rPr>
                <w:b/>
                <w:sz w:val="24"/>
                <w:szCs w:val="24"/>
              </w:rPr>
              <w:t>Option</w:t>
            </w:r>
          </w:p>
        </w:tc>
        <w:tc>
          <w:tcPr>
            <w:tcW w:w="7654" w:type="dxa"/>
          </w:tcPr>
          <w:p w14:paraId="5183FC0E" w14:textId="77777777" w:rsidR="00F966D3" w:rsidRPr="00F966D3" w:rsidRDefault="00F966D3" w:rsidP="00305325">
            <w:pPr>
              <w:pStyle w:val="bodytext1"/>
              <w:keepNext/>
              <w:jc w:val="center"/>
              <w:rPr>
                <w:b/>
                <w:sz w:val="24"/>
                <w:szCs w:val="24"/>
              </w:rPr>
            </w:pPr>
            <w:r w:rsidRPr="00F966D3">
              <w:rPr>
                <w:b/>
                <w:sz w:val="24"/>
                <w:szCs w:val="24"/>
              </w:rPr>
              <w:t>Description</w:t>
            </w:r>
          </w:p>
        </w:tc>
      </w:tr>
      <w:tr w:rsidR="00F966D3" w14:paraId="1FE846CE" w14:textId="77777777" w:rsidTr="003C3AAD">
        <w:tc>
          <w:tcPr>
            <w:tcW w:w="1555" w:type="dxa"/>
            <w:vAlign w:val="center"/>
          </w:tcPr>
          <w:p w14:paraId="205917B1" w14:textId="2A0DEFE5" w:rsidR="00F966D3" w:rsidRPr="00F966D3" w:rsidRDefault="00F966D3" w:rsidP="00305325">
            <w:pPr>
              <w:pStyle w:val="bodytext1"/>
              <w:keepNext/>
              <w:jc w:val="center"/>
              <w:rPr>
                <w:b/>
                <w:bCs/>
              </w:rPr>
            </w:pPr>
            <w:r w:rsidRPr="00F966D3">
              <w:rPr>
                <w:b/>
                <w:bCs/>
              </w:rPr>
              <w:t>New</w:t>
            </w:r>
          </w:p>
        </w:tc>
        <w:tc>
          <w:tcPr>
            <w:tcW w:w="7654" w:type="dxa"/>
          </w:tcPr>
          <w:p w14:paraId="14EE9574" w14:textId="69E85191" w:rsidR="00F966D3" w:rsidRDefault="00305325" w:rsidP="00305325">
            <w:pPr>
              <w:pStyle w:val="bodytext1"/>
              <w:keepNext/>
              <w:jc w:val="left"/>
            </w:pPr>
            <w:r>
              <w:t xml:space="preserve">This option, when selected, </w:t>
            </w:r>
            <w:r w:rsidR="00F966D3">
              <w:t xml:space="preserve">will open the </w:t>
            </w:r>
            <w:r w:rsidR="00F966D3" w:rsidRPr="00F966D3">
              <w:rPr>
                <w:b/>
                <w:bCs/>
              </w:rPr>
              <w:t>New Job</w:t>
            </w:r>
            <w:r w:rsidR="00F966D3">
              <w:t xml:space="preserve"> dialog</w:t>
            </w:r>
            <w:r w:rsidR="00B2588A">
              <w:t xml:space="preserve">, as shown in </w:t>
            </w:r>
            <w:r w:rsidR="004E16B8">
              <w:fldChar w:fldCharType="begin"/>
            </w:r>
            <w:r w:rsidR="004E16B8">
              <w:instrText xml:space="preserve"> REF _Ref85623049 \h </w:instrText>
            </w:r>
            <w:r w:rsidR="004E16B8">
              <w:fldChar w:fldCharType="separate"/>
            </w:r>
            <w:ins w:id="1026" w:author="Leorey" w:date="2021-11-07T15:42:00Z">
              <w:r w:rsidR="00D3664A">
                <w:t xml:space="preserve">Figure </w:t>
              </w:r>
              <w:r w:rsidR="00D3664A">
                <w:rPr>
                  <w:noProof/>
                </w:rPr>
                <w:t>22</w:t>
              </w:r>
            </w:ins>
            <w:del w:id="1027" w:author="Leorey" w:date="2021-11-07T12:39:00Z">
              <w:r w:rsidR="00AE5C90" w:rsidDel="007F13C8">
                <w:delText xml:space="preserve">Figure </w:delText>
              </w:r>
              <w:r w:rsidR="00AE5C90" w:rsidDel="007F13C8">
                <w:rPr>
                  <w:noProof/>
                </w:rPr>
                <w:delText>18</w:delText>
              </w:r>
            </w:del>
            <w:r w:rsidR="004E16B8">
              <w:fldChar w:fldCharType="end"/>
            </w:r>
            <w:r w:rsidR="00597E3B">
              <w:t>.</w:t>
            </w:r>
          </w:p>
        </w:tc>
      </w:tr>
      <w:tr w:rsidR="00F966D3" w14:paraId="14FF687D" w14:textId="77777777" w:rsidTr="003C3AAD">
        <w:tc>
          <w:tcPr>
            <w:tcW w:w="1555" w:type="dxa"/>
            <w:vAlign w:val="center"/>
          </w:tcPr>
          <w:p w14:paraId="2CF10123" w14:textId="40E9F106" w:rsidR="00F966D3" w:rsidRPr="00F966D3" w:rsidRDefault="00F966D3" w:rsidP="00305325">
            <w:pPr>
              <w:pStyle w:val="bodytext1"/>
              <w:keepNext/>
              <w:jc w:val="center"/>
              <w:rPr>
                <w:b/>
                <w:bCs/>
              </w:rPr>
            </w:pPr>
            <w:r w:rsidRPr="00F966D3">
              <w:rPr>
                <w:b/>
                <w:bCs/>
              </w:rPr>
              <w:t>Load</w:t>
            </w:r>
          </w:p>
        </w:tc>
        <w:tc>
          <w:tcPr>
            <w:tcW w:w="7654" w:type="dxa"/>
          </w:tcPr>
          <w:p w14:paraId="34C56D50" w14:textId="2D140453" w:rsidR="00F966D3" w:rsidRDefault="00305325" w:rsidP="00305325">
            <w:pPr>
              <w:pStyle w:val="bodytext1"/>
              <w:keepNext/>
              <w:jc w:val="left"/>
            </w:pPr>
            <w:r>
              <w:t xml:space="preserve">This option, when selected, will </w:t>
            </w:r>
            <w:r w:rsidR="00F966D3">
              <w:t xml:space="preserve">open the </w:t>
            </w:r>
            <w:r w:rsidR="00F966D3">
              <w:rPr>
                <w:b/>
                <w:bCs/>
              </w:rPr>
              <w:t>Load Job</w:t>
            </w:r>
            <w:r w:rsidR="00F966D3">
              <w:t xml:space="preserve"> dialog</w:t>
            </w:r>
            <w:r w:rsidR="00B2588A">
              <w:t xml:space="preserve">, as shown in </w:t>
            </w:r>
            <w:r w:rsidR="004E16B8">
              <w:fldChar w:fldCharType="begin"/>
            </w:r>
            <w:r w:rsidR="004E16B8">
              <w:instrText xml:space="preserve"> REF _Ref85623334 \h </w:instrText>
            </w:r>
            <w:r w:rsidR="004E16B8">
              <w:fldChar w:fldCharType="separate"/>
            </w:r>
            <w:ins w:id="1028" w:author="Leorey" w:date="2021-11-07T15:42:00Z">
              <w:r w:rsidR="00D3664A">
                <w:t xml:space="preserve">Figure </w:t>
              </w:r>
              <w:r w:rsidR="00D3664A">
                <w:rPr>
                  <w:noProof/>
                </w:rPr>
                <w:t>23</w:t>
              </w:r>
            </w:ins>
            <w:del w:id="1029" w:author="Leorey" w:date="2021-11-07T12:39:00Z">
              <w:r w:rsidR="00AE5C90" w:rsidDel="007F13C8">
                <w:delText xml:space="preserve">Figure </w:delText>
              </w:r>
              <w:r w:rsidR="00AE5C90" w:rsidDel="007F13C8">
                <w:rPr>
                  <w:noProof/>
                </w:rPr>
                <w:delText>19</w:delText>
              </w:r>
            </w:del>
            <w:r w:rsidR="004E16B8">
              <w:fldChar w:fldCharType="end"/>
            </w:r>
            <w:r w:rsidR="004E16B8">
              <w:t>.</w:t>
            </w:r>
          </w:p>
        </w:tc>
      </w:tr>
      <w:tr w:rsidR="002E1CD9" w14:paraId="5D64FE4C" w14:textId="77777777" w:rsidTr="003C3AAD">
        <w:tc>
          <w:tcPr>
            <w:tcW w:w="1555" w:type="dxa"/>
            <w:vAlign w:val="center"/>
          </w:tcPr>
          <w:p w14:paraId="5CCBE392" w14:textId="7EA13CE1" w:rsidR="002E1CD9" w:rsidRPr="00F966D3" w:rsidRDefault="002E1CD9" w:rsidP="00305325">
            <w:pPr>
              <w:pStyle w:val="bodytext1"/>
              <w:keepNext/>
              <w:jc w:val="center"/>
              <w:rPr>
                <w:b/>
                <w:bCs/>
              </w:rPr>
            </w:pPr>
            <w:r>
              <w:rPr>
                <w:b/>
                <w:bCs/>
              </w:rPr>
              <w:t>Run</w:t>
            </w:r>
          </w:p>
        </w:tc>
        <w:tc>
          <w:tcPr>
            <w:tcW w:w="7654" w:type="dxa"/>
          </w:tcPr>
          <w:p w14:paraId="14E62D4F" w14:textId="03D05AF0" w:rsidR="002E1CD9" w:rsidRDefault="00305325" w:rsidP="00305325">
            <w:pPr>
              <w:pStyle w:val="bodytext1"/>
              <w:keepNext/>
              <w:jc w:val="left"/>
            </w:pPr>
            <w:r>
              <w:t xml:space="preserve">This option, when selected, </w:t>
            </w:r>
            <w:r w:rsidR="002E1CD9">
              <w:t xml:space="preserve"> will run a simulation using </w:t>
            </w:r>
            <w:r>
              <w:t>the settings from</w:t>
            </w:r>
            <w:r w:rsidR="00F30216">
              <w:t xml:space="preserve"> </w:t>
            </w:r>
            <w:r w:rsidR="002E1CD9">
              <w:t xml:space="preserve">the </w:t>
            </w:r>
            <w:r w:rsidR="00F30216">
              <w:t xml:space="preserve">currently </w:t>
            </w:r>
            <w:r w:rsidR="002E1CD9">
              <w:t>loaded job. If the job has a new scenario, then the simulation will be run for the new scenario. If the job has completed its simulation run, then this option will produce an error message.</w:t>
            </w:r>
          </w:p>
        </w:tc>
      </w:tr>
      <w:tr w:rsidR="00F966D3" w14:paraId="1778DF0A" w14:textId="77777777" w:rsidTr="003C3AAD">
        <w:tc>
          <w:tcPr>
            <w:tcW w:w="1555" w:type="dxa"/>
            <w:vAlign w:val="center"/>
          </w:tcPr>
          <w:p w14:paraId="25582F65" w14:textId="7EE4C95D" w:rsidR="00F966D3" w:rsidRPr="00F966D3" w:rsidRDefault="00F966D3" w:rsidP="00305325">
            <w:pPr>
              <w:pStyle w:val="bodytext1"/>
              <w:keepNext/>
              <w:jc w:val="center"/>
              <w:rPr>
                <w:b/>
                <w:bCs/>
              </w:rPr>
            </w:pPr>
            <w:r w:rsidRPr="00F966D3">
              <w:rPr>
                <w:b/>
                <w:bCs/>
              </w:rPr>
              <w:t>Back</w:t>
            </w:r>
          </w:p>
        </w:tc>
        <w:tc>
          <w:tcPr>
            <w:tcW w:w="7654" w:type="dxa"/>
          </w:tcPr>
          <w:p w14:paraId="431F0112" w14:textId="1E67EBBC" w:rsidR="00F966D3" w:rsidRDefault="00305325" w:rsidP="00305325">
            <w:pPr>
              <w:pStyle w:val="bodytext1"/>
              <w:keepNext/>
              <w:jc w:val="left"/>
            </w:pPr>
            <w:r>
              <w:t xml:space="preserve">This option, when selected, </w:t>
            </w:r>
            <w:r w:rsidR="00F966D3">
              <w:t xml:space="preserve">will return the user to the </w:t>
            </w:r>
            <w:r w:rsidR="00F966D3" w:rsidRPr="00F966D3">
              <w:rPr>
                <w:b/>
                <w:bCs/>
              </w:rPr>
              <w:t>Main</w:t>
            </w:r>
            <w:r w:rsidR="00F966D3">
              <w:t xml:space="preserve"> menu</w:t>
            </w:r>
          </w:p>
        </w:tc>
      </w:tr>
    </w:tbl>
    <w:p w14:paraId="131151C3" w14:textId="418BBA0D" w:rsidR="00F966D3" w:rsidRDefault="00F966D3" w:rsidP="00F966D3">
      <w:pPr>
        <w:pStyle w:val="bodytext1"/>
      </w:pPr>
    </w:p>
    <w:p w14:paraId="049B4577" w14:textId="77777777" w:rsidR="003C3AAD" w:rsidRDefault="003C3AAD" w:rsidP="003C3AAD">
      <w:pPr>
        <w:pStyle w:val="bodytext1"/>
        <w:keepNext/>
        <w:jc w:val="center"/>
      </w:pPr>
      <w:r w:rsidRPr="00A77A23">
        <w:rPr>
          <w:noProof/>
        </w:rPr>
        <w:drawing>
          <wp:inline distT="0" distB="0" distL="0" distR="0" wp14:anchorId="3926DC78" wp14:editId="22E4B692">
            <wp:extent cx="2494800" cy="1800000"/>
            <wp:effectExtent l="19050" t="19050" r="203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w="19050">
                      <a:solidFill>
                        <a:schemeClr val="tx1"/>
                      </a:solidFill>
                    </a:ln>
                  </pic:spPr>
                </pic:pic>
              </a:graphicData>
            </a:graphic>
          </wp:inline>
        </w:drawing>
      </w:r>
      <w:r w:rsidRPr="00A77A23">
        <w:rPr>
          <w:noProof/>
        </w:rPr>
        <w:t xml:space="preserve"> </w:t>
      </w:r>
    </w:p>
    <w:p w14:paraId="53C49F7A" w14:textId="2C71322D" w:rsidR="003C3AAD" w:rsidRDefault="003C3AAD" w:rsidP="003C3AAD">
      <w:pPr>
        <w:pStyle w:val="Caption"/>
      </w:pPr>
      <w:bookmarkStart w:id="1030" w:name="_Ref85623049"/>
      <w:r>
        <w:t xml:space="preserve">Figure </w:t>
      </w:r>
      <w:r w:rsidR="0082198C">
        <w:fldChar w:fldCharType="begin"/>
      </w:r>
      <w:r w:rsidR="0082198C">
        <w:instrText xml:space="preserve"> SEQ Figure \* ARABIC </w:instrText>
      </w:r>
      <w:r w:rsidR="0082198C">
        <w:fldChar w:fldCharType="separate"/>
      </w:r>
      <w:ins w:id="1031" w:author="Leorey" w:date="2021-11-07T15:42:00Z">
        <w:r w:rsidR="00D3664A">
          <w:rPr>
            <w:noProof/>
          </w:rPr>
          <w:t>22</w:t>
        </w:r>
      </w:ins>
      <w:del w:id="1032" w:author="Leorey" w:date="2021-11-07T12:28:00Z">
        <w:r w:rsidR="00AE5C90" w:rsidDel="007F13C8">
          <w:rPr>
            <w:noProof/>
          </w:rPr>
          <w:delText>18</w:delText>
        </w:r>
      </w:del>
      <w:r w:rsidR="0082198C">
        <w:rPr>
          <w:noProof/>
        </w:rPr>
        <w:fldChar w:fldCharType="end"/>
      </w:r>
      <w:bookmarkEnd w:id="1030"/>
      <w:r>
        <w:t>. New job dialog</w:t>
      </w:r>
    </w:p>
    <w:p w14:paraId="1994270A" w14:textId="3B3CC3C0" w:rsidR="00F966D3" w:rsidRDefault="00F966D3" w:rsidP="00F966D3">
      <w:pPr>
        <w:pStyle w:val="bodytext1"/>
      </w:pPr>
    </w:p>
    <w:p w14:paraId="39EFC4F9" w14:textId="77777777" w:rsidR="003C3AAD" w:rsidRDefault="003C3AAD" w:rsidP="003C3AAD">
      <w:pPr>
        <w:pStyle w:val="bodytext1"/>
        <w:keepNext/>
        <w:jc w:val="center"/>
      </w:pPr>
      <w:r w:rsidRPr="00E53B6A">
        <w:rPr>
          <w:noProof/>
        </w:rPr>
        <w:drawing>
          <wp:inline distT="0" distB="0" distL="0" distR="0" wp14:anchorId="2A600858" wp14:editId="412CEB97">
            <wp:extent cx="2484000" cy="1800000"/>
            <wp:effectExtent l="19050" t="1905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4000" cy="1800000"/>
                    </a:xfrm>
                    <a:prstGeom prst="rect">
                      <a:avLst/>
                    </a:prstGeom>
                    <a:noFill/>
                    <a:ln w="19050">
                      <a:solidFill>
                        <a:schemeClr val="tx1"/>
                      </a:solidFill>
                    </a:ln>
                  </pic:spPr>
                </pic:pic>
              </a:graphicData>
            </a:graphic>
          </wp:inline>
        </w:drawing>
      </w:r>
    </w:p>
    <w:p w14:paraId="3E6456BB" w14:textId="66F75C67" w:rsidR="003C3AAD" w:rsidRDefault="003C3AAD" w:rsidP="003C3AAD">
      <w:pPr>
        <w:pStyle w:val="Caption"/>
      </w:pPr>
      <w:bookmarkStart w:id="1033" w:name="_Ref85623334"/>
      <w:r>
        <w:t xml:space="preserve">Figure </w:t>
      </w:r>
      <w:r w:rsidR="0082198C">
        <w:fldChar w:fldCharType="begin"/>
      </w:r>
      <w:r w:rsidR="0082198C">
        <w:instrText xml:space="preserve"> SEQ Figure \* ARABIC </w:instrText>
      </w:r>
      <w:r w:rsidR="0082198C">
        <w:fldChar w:fldCharType="separate"/>
      </w:r>
      <w:ins w:id="1034" w:author="Leorey" w:date="2021-11-07T15:42:00Z">
        <w:r w:rsidR="00D3664A">
          <w:rPr>
            <w:noProof/>
          </w:rPr>
          <w:t>23</w:t>
        </w:r>
      </w:ins>
      <w:del w:id="1035" w:author="Leorey" w:date="2021-11-07T12:28:00Z">
        <w:r w:rsidR="00AE5C90" w:rsidDel="007F13C8">
          <w:rPr>
            <w:noProof/>
          </w:rPr>
          <w:delText>19</w:delText>
        </w:r>
      </w:del>
      <w:r w:rsidR="0082198C">
        <w:rPr>
          <w:noProof/>
        </w:rPr>
        <w:fldChar w:fldCharType="end"/>
      </w:r>
      <w:bookmarkEnd w:id="1033"/>
      <w:r>
        <w:t xml:space="preserve">. Load Job dialog showing </w:t>
      </w:r>
      <w:r w:rsidRPr="00C158AB">
        <w:rPr>
          <w:b/>
          <w:bCs w:val="0"/>
        </w:rPr>
        <w:t>myJob1</w:t>
      </w:r>
    </w:p>
    <w:p w14:paraId="252E65E2" w14:textId="77777777" w:rsidR="003C3AAD" w:rsidRDefault="003C3AAD" w:rsidP="00F966D3">
      <w:pPr>
        <w:pStyle w:val="bodytext1"/>
      </w:pPr>
    </w:p>
    <w:p w14:paraId="0BEC507F" w14:textId="3720CF15" w:rsidR="00F966D3" w:rsidRDefault="00F966D3" w:rsidP="00F966D3">
      <w:pPr>
        <w:pStyle w:val="Caption"/>
      </w:pPr>
      <w:bookmarkStart w:id="1036" w:name="_Ref85500559"/>
      <w:r>
        <w:lastRenderedPageBreak/>
        <w:t xml:space="preserve">Table </w:t>
      </w:r>
      <w:r w:rsidR="0082198C">
        <w:fldChar w:fldCharType="begin"/>
      </w:r>
      <w:r w:rsidR="0082198C">
        <w:instrText xml:space="preserve"> SEQ Table \* ARABIC </w:instrText>
      </w:r>
      <w:r w:rsidR="0082198C">
        <w:fldChar w:fldCharType="separate"/>
      </w:r>
      <w:r w:rsidR="00D3664A">
        <w:rPr>
          <w:noProof/>
        </w:rPr>
        <w:t>4</w:t>
      </w:r>
      <w:r w:rsidR="0082198C">
        <w:rPr>
          <w:noProof/>
        </w:rPr>
        <w:fldChar w:fldCharType="end"/>
      </w:r>
      <w:bookmarkEnd w:id="1036"/>
      <w:r>
        <w:t>. Controls in the Load Job dialog</w:t>
      </w:r>
    </w:p>
    <w:tbl>
      <w:tblPr>
        <w:tblStyle w:val="TableGrid"/>
        <w:tblW w:w="0" w:type="auto"/>
        <w:tblLook w:val="04A0" w:firstRow="1" w:lastRow="0" w:firstColumn="1" w:lastColumn="0" w:noHBand="0" w:noVBand="1"/>
      </w:tblPr>
      <w:tblGrid>
        <w:gridCol w:w="2286"/>
        <w:gridCol w:w="6923"/>
      </w:tblGrid>
      <w:tr w:rsidR="00F966D3" w14:paraId="7F9F4176" w14:textId="77777777" w:rsidTr="003C3AAD">
        <w:tc>
          <w:tcPr>
            <w:tcW w:w="2286" w:type="dxa"/>
          </w:tcPr>
          <w:p w14:paraId="03D8DDE6" w14:textId="77777777" w:rsidR="00F966D3" w:rsidRPr="00A9016E" w:rsidRDefault="00F966D3" w:rsidP="00DE7185">
            <w:pPr>
              <w:pStyle w:val="bodytext1"/>
              <w:keepNext/>
              <w:jc w:val="center"/>
              <w:rPr>
                <w:b/>
                <w:bCs/>
                <w:sz w:val="24"/>
                <w:szCs w:val="24"/>
              </w:rPr>
            </w:pPr>
            <w:r w:rsidRPr="00A9016E">
              <w:rPr>
                <w:b/>
                <w:bCs/>
                <w:sz w:val="24"/>
                <w:szCs w:val="24"/>
              </w:rPr>
              <w:t>Control</w:t>
            </w:r>
          </w:p>
        </w:tc>
        <w:tc>
          <w:tcPr>
            <w:tcW w:w="6923" w:type="dxa"/>
          </w:tcPr>
          <w:p w14:paraId="31C57827" w14:textId="77777777" w:rsidR="00F966D3" w:rsidRPr="00890AF9" w:rsidRDefault="00F966D3" w:rsidP="00DE7185">
            <w:pPr>
              <w:pStyle w:val="bodytext1"/>
              <w:keepNext/>
              <w:jc w:val="center"/>
              <w:rPr>
                <w:b/>
                <w:bCs/>
                <w:sz w:val="24"/>
                <w:szCs w:val="24"/>
              </w:rPr>
            </w:pPr>
            <w:r w:rsidRPr="00890AF9">
              <w:rPr>
                <w:b/>
                <w:bCs/>
                <w:sz w:val="24"/>
                <w:szCs w:val="24"/>
              </w:rPr>
              <w:t>Description</w:t>
            </w:r>
          </w:p>
        </w:tc>
      </w:tr>
      <w:tr w:rsidR="00F966D3" w14:paraId="65C6A043" w14:textId="77777777" w:rsidTr="003C3AAD">
        <w:tc>
          <w:tcPr>
            <w:tcW w:w="2286" w:type="dxa"/>
          </w:tcPr>
          <w:p w14:paraId="1B9F4F25" w14:textId="77777777" w:rsidR="00F966D3" w:rsidRDefault="00F966D3" w:rsidP="00DE7185">
            <w:pPr>
              <w:pStyle w:val="bodytext1"/>
              <w:keepNext/>
              <w:spacing w:before="120"/>
              <w:jc w:val="center"/>
            </w:pPr>
            <w:r w:rsidRPr="00E53B6A">
              <w:rPr>
                <w:noProof/>
              </w:rPr>
              <w:drawing>
                <wp:inline distT="0" distB="0" distL="0" distR="0" wp14:anchorId="6BB00F7C" wp14:editId="5C4EFBA9">
                  <wp:extent cx="500400" cy="54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400" cy="540000"/>
                          </a:xfrm>
                          <a:prstGeom prst="rect">
                            <a:avLst/>
                          </a:prstGeom>
                          <a:noFill/>
                          <a:ln>
                            <a:noFill/>
                          </a:ln>
                        </pic:spPr>
                      </pic:pic>
                    </a:graphicData>
                  </a:graphic>
                </wp:inline>
              </w:drawing>
            </w:r>
          </w:p>
        </w:tc>
        <w:tc>
          <w:tcPr>
            <w:tcW w:w="6923" w:type="dxa"/>
          </w:tcPr>
          <w:p w14:paraId="49ABFAE9" w14:textId="6504634A" w:rsidR="00F966D3" w:rsidRDefault="00F966D3" w:rsidP="00DE7185">
            <w:pPr>
              <w:pStyle w:val="bodytext1"/>
              <w:keepNext/>
            </w:pPr>
            <w:r>
              <w:rPr>
                <w:b/>
              </w:rPr>
              <w:t>Run simulation</w:t>
            </w:r>
            <w:r w:rsidRPr="00890AF9">
              <w:t xml:space="preserve"> - This control, when </w:t>
            </w:r>
            <w:r>
              <w:t>present</w:t>
            </w:r>
            <w:r w:rsidRPr="00890AF9">
              <w:t xml:space="preserve">, </w:t>
            </w:r>
            <w:r>
              <w:t>indicates  that the corresponding job has a pending simulation run to be performed. Clicking on this icon will start the simulation run.</w:t>
            </w:r>
          </w:p>
          <w:p w14:paraId="65C58686" w14:textId="77777777" w:rsidR="00F966D3" w:rsidRPr="00890AF9" w:rsidRDefault="00F966D3" w:rsidP="00DE7185">
            <w:pPr>
              <w:pStyle w:val="bodytext1"/>
              <w:keepNext/>
            </w:pPr>
          </w:p>
        </w:tc>
      </w:tr>
      <w:tr w:rsidR="00F966D3" w14:paraId="5FDCDC56" w14:textId="77777777" w:rsidTr="003C3AAD">
        <w:tc>
          <w:tcPr>
            <w:tcW w:w="2286" w:type="dxa"/>
          </w:tcPr>
          <w:p w14:paraId="0FFF2586" w14:textId="77777777" w:rsidR="00F966D3" w:rsidRDefault="00F966D3" w:rsidP="00DE7185">
            <w:pPr>
              <w:pStyle w:val="bodytext1"/>
              <w:keepNext/>
              <w:spacing w:before="120"/>
              <w:jc w:val="center"/>
            </w:pPr>
            <w:r w:rsidRPr="00E53B6A">
              <w:rPr>
                <w:noProof/>
              </w:rPr>
              <w:drawing>
                <wp:inline distT="0" distB="0" distL="0" distR="0" wp14:anchorId="5D1966B9" wp14:editId="3286A95D">
                  <wp:extent cx="540000" cy="54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6923" w:type="dxa"/>
          </w:tcPr>
          <w:p w14:paraId="4A4F50D5" w14:textId="7461FF65" w:rsidR="00F966D3" w:rsidRPr="00890AF9" w:rsidRDefault="00F966D3" w:rsidP="00DE7185">
            <w:pPr>
              <w:pStyle w:val="bodytext1"/>
              <w:keepNext/>
            </w:pPr>
            <w:r>
              <w:rPr>
                <w:b/>
              </w:rPr>
              <w:t>Delete</w:t>
            </w:r>
            <w:r w:rsidRPr="00890AF9">
              <w:rPr>
                <w:b/>
              </w:rPr>
              <w:t xml:space="preserve"> job</w:t>
            </w:r>
            <w:r w:rsidRPr="00890AF9">
              <w:t xml:space="preserve"> - This control, when </w:t>
            </w:r>
            <w:r>
              <w:t>present</w:t>
            </w:r>
            <w:r w:rsidRPr="00890AF9">
              <w:t xml:space="preserve">, </w:t>
            </w:r>
            <w:r>
              <w:t>allows the user to delete the job from the WebDSS server.</w:t>
            </w:r>
          </w:p>
        </w:tc>
      </w:tr>
      <w:tr w:rsidR="00F966D3" w14:paraId="3617D579" w14:textId="77777777" w:rsidTr="003C3AAD">
        <w:tc>
          <w:tcPr>
            <w:tcW w:w="2286" w:type="dxa"/>
          </w:tcPr>
          <w:p w14:paraId="36FDAABB" w14:textId="77777777" w:rsidR="00F966D3" w:rsidRDefault="00F966D3" w:rsidP="00DE7185">
            <w:pPr>
              <w:pStyle w:val="bodytext1"/>
              <w:keepNext/>
              <w:spacing w:before="120"/>
              <w:jc w:val="center"/>
            </w:pPr>
            <w:r w:rsidRPr="00E53B6A">
              <w:rPr>
                <w:noProof/>
              </w:rPr>
              <w:drawing>
                <wp:inline distT="0" distB="0" distL="0" distR="0" wp14:anchorId="731C2CAC" wp14:editId="1AEAC529">
                  <wp:extent cx="853200" cy="540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53200" cy="540000"/>
                          </a:xfrm>
                          <a:prstGeom prst="rect">
                            <a:avLst/>
                          </a:prstGeom>
                          <a:noFill/>
                          <a:ln>
                            <a:noFill/>
                          </a:ln>
                        </pic:spPr>
                      </pic:pic>
                    </a:graphicData>
                  </a:graphic>
                </wp:inline>
              </w:drawing>
            </w:r>
          </w:p>
        </w:tc>
        <w:tc>
          <w:tcPr>
            <w:tcW w:w="6923" w:type="dxa"/>
          </w:tcPr>
          <w:p w14:paraId="3C8B9975" w14:textId="6E8FCD02" w:rsidR="00F966D3" w:rsidRDefault="00F966D3" w:rsidP="00DE7185">
            <w:pPr>
              <w:pStyle w:val="bodytext1"/>
              <w:keepNext/>
            </w:pPr>
            <w:r>
              <w:rPr>
                <w:b/>
              </w:rPr>
              <w:t>Server connections</w:t>
            </w:r>
            <w:r w:rsidRPr="00890AF9">
              <w:t xml:space="preserve"> - This control</w:t>
            </w:r>
            <w:r>
              <w:t xml:space="preserve"> displays the number of users connected to the WebDSS server who have loaded the corresponding job in their individual browsers.</w:t>
            </w:r>
          </w:p>
          <w:p w14:paraId="528AE8F5" w14:textId="77777777" w:rsidR="00F966D3" w:rsidRPr="00890AF9" w:rsidRDefault="00F966D3" w:rsidP="00DE7185">
            <w:pPr>
              <w:pStyle w:val="bodytext1"/>
              <w:keepNext/>
            </w:pPr>
          </w:p>
        </w:tc>
      </w:tr>
      <w:tr w:rsidR="00F966D3" w14:paraId="7EC5636F" w14:textId="77777777" w:rsidTr="003C3AAD">
        <w:tc>
          <w:tcPr>
            <w:tcW w:w="2286" w:type="dxa"/>
          </w:tcPr>
          <w:p w14:paraId="4B654DF6" w14:textId="77777777" w:rsidR="00F966D3" w:rsidRPr="00E53B6A" w:rsidRDefault="00F966D3" w:rsidP="00DE7185">
            <w:pPr>
              <w:pStyle w:val="bodytext1"/>
              <w:keepNext/>
              <w:spacing w:before="120"/>
              <w:jc w:val="center"/>
              <w:rPr>
                <w:noProof/>
              </w:rPr>
            </w:pPr>
            <w:r w:rsidRPr="00CE3036">
              <w:rPr>
                <w:noProof/>
              </w:rPr>
              <w:drawing>
                <wp:inline distT="0" distB="0" distL="0" distR="0" wp14:anchorId="3B9A8758" wp14:editId="3246FF74">
                  <wp:extent cx="1278000" cy="432000"/>
                  <wp:effectExtent l="19050" t="19050" r="1778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8000" cy="432000"/>
                          </a:xfrm>
                          <a:prstGeom prst="rect">
                            <a:avLst/>
                          </a:prstGeom>
                          <a:noFill/>
                          <a:ln w="12700">
                            <a:solidFill>
                              <a:schemeClr val="tx1"/>
                            </a:solidFill>
                          </a:ln>
                        </pic:spPr>
                      </pic:pic>
                    </a:graphicData>
                  </a:graphic>
                </wp:inline>
              </w:drawing>
            </w:r>
          </w:p>
        </w:tc>
        <w:tc>
          <w:tcPr>
            <w:tcW w:w="6923" w:type="dxa"/>
          </w:tcPr>
          <w:p w14:paraId="086CA964" w14:textId="1DB8C7BB" w:rsidR="00F966D3" w:rsidRDefault="00F966D3" w:rsidP="00DE7185">
            <w:pPr>
              <w:pStyle w:val="bodytext1"/>
              <w:keepNext/>
            </w:pPr>
            <w:r>
              <w:rPr>
                <w:b/>
              </w:rPr>
              <w:t>Load Job</w:t>
            </w:r>
            <w:r w:rsidRPr="00890AF9">
              <w:t xml:space="preserve"> - This control</w:t>
            </w:r>
            <w:r>
              <w:t xml:space="preserve">, when clicked, will load the highlighted job into the WebDSS </w:t>
            </w:r>
            <w:r w:rsidR="00DE7185">
              <w:t>Map Viewer</w:t>
            </w:r>
            <w:r>
              <w:t xml:space="preserve"> replacing any job that is currently loaded.</w:t>
            </w:r>
          </w:p>
          <w:p w14:paraId="4BAB1EB2" w14:textId="77777777" w:rsidR="00F966D3" w:rsidRDefault="00F966D3" w:rsidP="00DE7185">
            <w:pPr>
              <w:pStyle w:val="bodytext1"/>
              <w:keepNext/>
              <w:rPr>
                <w:b/>
              </w:rPr>
            </w:pPr>
          </w:p>
        </w:tc>
      </w:tr>
      <w:tr w:rsidR="00F966D3" w14:paraId="430D4934" w14:textId="77777777" w:rsidTr="003C3AAD">
        <w:tc>
          <w:tcPr>
            <w:tcW w:w="2286" w:type="dxa"/>
          </w:tcPr>
          <w:p w14:paraId="7584922E" w14:textId="77777777" w:rsidR="00F966D3" w:rsidRPr="00E53B6A" w:rsidRDefault="00F966D3" w:rsidP="00DE7185">
            <w:pPr>
              <w:pStyle w:val="bodytext1"/>
              <w:spacing w:before="120"/>
              <w:jc w:val="center"/>
              <w:rPr>
                <w:noProof/>
              </w:rPr>
            </w:pPr>
            <w:r w:rsidRPr="00CE3036">
              <w:rPr>
                <w:noProof/>
              </w:rPr>
              <w:drawing>
                <wp:inline distT="0" distB="0" distL="0" distR="0" wp14:anchorId="68C2DFBA" wp14:editId="170DD391">
                  <wp:extent cx="1188000" cy="396000"/>
                  <wp:effectExtent l="19050" t="19050" r="1270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8000" cy="396000"/>
                          </a:xfrm>
                          <a:prstGeom prst="rect">
                            <a:avLst/>
                          </a:prstGeom>
                          <a:noFill/>
                          <a:ln w="12700">
                            <a:solidFill>
                              <a:schemeClr val="tx1"/>
                            </a:solidFill>
                          </a:ln>
                        </pic:spPr>
                      </pic:pic>
                    </a:graphicData>
                  </a:graphic>
                </wp:inline>
              </w:drawing>
            </w:r>
          </w:p>
        </w:tc>
        <w:tc>
          <w:tcPr>
            <w:tcW w:w="6923" w:type="dxa"/>
          </w:tcPr>
          <w:p w14:paraId="79E8EE76" w14:textId="398BA9E7" w:rsidR="00F966D3" w:rsidRDefault="00F966D3" w:rsidP="00DE7185">
            <w:pPr>
              <w:pStyle w:val="bodytext1"/>
            </w:pPr>
            <w:r>
              <w:rPr>
                <w:b/>
              </w:rPr>
              <w:t>Cancel</w:t>
            </w:r>
            <w:r w:rsidRPr="00890AF9">
              <w:t xml:space="preserve"> - This control</w:t>
            </w:r>
            <w:r>
              <w:t>, when clicked, will close the Load Job dialog</w:t>
            </w:r>
            <w:r w:rsidR="00597E3B">
              <w:t xml:space="preserve"> without performing any action</w:t>
            </w:r>
            <w:r>
              <w:t>.</w:t>
            </w:r>
          </w:p>
          <w:p w14:paraId="78111987" w14:textId="77777777" w:rsidR="00F966D3" w:rsidRDefault="00F966D3" w:rsidP="00DE7185">
            <w:pPr>
              <w:pStyle w:val="bodytext1"/>
              <w:rPr>
                <w:b/>
              </w:rPr>
            </w:pPr>
          </w:p>
        </w:tc>
      </w:tr>
    </w:tbl>
    <w:p w14:paraId="6FBE1ECA" w14:textId="7C30008E" w:rsidR="00F966D3" w:rsidRDefault="00F966D3" w:rsidP="00F966D3">
      <w:pPr>
        <w:pStyle w:val="bodytext1"/>
      </w:pPr>
    </w:p>
    <w:p w14:paraId="5792D270" w14:textId="6FE8FA88" w:rsidR="00F82926" w:rsidRPr="00CC55C5" w:rsidRDefault="00F82926" w:rsidP="00F82926">
      <w:pPr>
        <w:pStyle w:val="Heading2"/>
      </w:pPr>
      <w:bookmarkStart w:id="1037" w:name="_Toc87192218"/>
      <w:r>
        <w:t>Logs menu</w:t>
      </w:r>
      <w:bookmarkEnd w:id="1037"/>
    </w:p>
    <w:p w14:paraId="7F519CB2" w14:textId="7B2558C4" w:rsidR="003C3AAD" w:rsidRDefault="00F30216" w:rsidP="00F30216">
      <w:pPr>
        <w:pStyle w:val="bodytext1"/>
        <w:keepNext/>
        <w:spacing w:before="240"/>
        <w:jc w:val="left"/>
      </w:pPr>
      <w:r>
        <w:rPr>
          <w:rFonts w:asciiTheme="minorHAnsi" w:hAnsiTheme="minorHAnsi"/>
        </w:rPr>
        <w:t xml:space="preserve">WebDSS creates messages in response to commands issued from the menus and dialogs. All messages, including error messages, are saved in a </w:t>
      </w:r>
      <w:r w:rsidRPr="00F30216">
        <w:rPr>
          <w:rFonts w:asciiTheme="minorHAnsi" w:hAnsiTheme="minorHAnsi"/>
          <w:b/>
          <w:bCs/>
        </w:rPr>
        <w:t>Log</w:t>
      </w:r>
      <w:r>
        <w:rPr>
          <w:rFonts w:asciiTheme="minorHAnsi" w:hAnsiTheme="minorHAnsi"/>
        </w:rPr>
        <w:t xml:space="preserve"> file which can be viewed and referenced for debugging purposes and product improvement. The Logs menu, shown in </w:t>
      </w:r>
      <w:r w:rsidR="00654EC8">
        <w:rPr>
          <w:rFonts w:asciiTheme="minorHAnsi" w:hAnsiTheme="minorHAnsi"/>
        </w:rPr>
        <w:fldChar w:fldCharType="begin"/>
      </w:r>
      <w:r w:rsidR="00654EC8">
        <w:rPr>
          <w:rFonts w:asciiTheme="minorHAnsi" w:hAnsiTheme="minorHAnsi"/>
        </w:rPr>
        <w:instrText xml:space="preserve"> REF _Ref85587776 \h </w:instrText>
      </w:r>
      <w:r w:rsidR="00654EC8">
        <w:rPr>
          <w:rFonts w:asciiTheme="minorHAnsi" w:hAnsiTheme="minorHAnsi"/>
        </w:rPr>
      </w:r>
      <w:r w:rsidR="00654EC8">
        <w:rPr>
          <w:rFonts w:asciiTheme="minorHAnsi" w:hAnsiTheme="minorHAnsi"/>
        </w:rPr>
        <w:fldChar w:fldCharType="separate"/>
      </w:r>
      <w:ins w:id="1038" w:author="Leorey" w:date="2021-11-07T15:42:00Z">
        <w:r w:rsidR="00D3664A">
          <w:t xml:space="preserve">Figure </w:t>
        </w:r>
        <w:r w:rsidR="00D3664A">
          <w:rPr>
            <w:noProof/>
          </w:rPr>
          <w:t>24</w:t>
        </w:r>
      </w:ins>
      <w:del w:id="1039" w:author="Leorey" w:date="2021-11-07T12:39:00Z">
        <w:r w:rsidR="00AE5C90" w:rsidDel="007F13C8">
          <w:delText xml:space="preserve">Figure </w:delText>
        </w:r>
        <w:r w:rsidR="00AE5C90" w:rsidDel="007F13C8">
          <w:rPr>
            <w:noProof/>
          </w:rPr>
          <w:delText>20</w:delText>
        </w:r>
      </w:del>
      <w:r w:rsidR="00654EC8">
        <w:rPr>
          <w:rFonts w:asciiTheme="minorHAnsi" w:hAnsiTheme="minorHAnsi"/>
        </w:rPr>
        <w:fldChar w:fldCharType="end"/>
      </w:r>
      <w:r>
        <w:rPr>
          <w:rFonts w:asciiTheme="minorHAnsi" w:hAnsiTheme="minorHAnsi"/>
        </w:rPr>
        <w:t xml:space="preserve">, provides the option for viewing the Log file. </w:t>
      </w:r>
      <w:r>
        <w:rPr>
          <w:rFonts w:asciiTheme="minorHAnsi" w:hAnsiTheme="minorHAnsi"/>
        </w:rPr>
        <w:fldChar w:fldCharType="begin"/>
      </w:r>
      <w:r>
        <w:rPr>
          <w:rFonts w:asciiTheme="minorHAnsi" w:hAnsiTheme="minorHAnsi"/>
        </w:rPr>
        <w:instrText xml:space="preserve"> REF _Ref85626996 \h </w:instrText>
      </w:r>
      <w:r>
        <w:rPr>
          <w:rFonts w:asciiTheme="minorHAnsi" w:hAnsiTheme="minorHAnsi"/>
        </w:rPr>
      </w:r>
      <w:r>
        <w:rPr>
          <w:rFonts w:asciiTheme="minorHAnsi" w:hAnsiTheme="minorHAnsi"/>
        </w:rPr>
        <w:fldChar w:fldCharType="separate"/>
      </w:r>
      <w:ins w:id="1040" w:author="Leorey" w:date="2021-11-07T15:42:00Z">
        <w:r w:rsidR="00D3664A" w:rsidRPr="00F966D3">
          <w:t xml:space="preserve">Table </w:t>
        </w:r>
        <w:r w:rsidR="00D3664A">
          <w:rPr>
            <w:noProof/>
          </w:rPr>
          <w:t>5</w:t>
        </w:r>
      </w:ins>
      <w:del w:id="1041" w:author="Leorey" w:date="2021-11-07T12:39:00Z">
        <w:r w:rsidR="00AE5C90" w:rsidRPr="00F966D3" w:rsidDel="007F13C8">
          <w:delText xml:space="preserve">Table </w:delText>
        </w:r>
        <w:r w:rsidR="00AE5C90" w:rsidDel="007F13C8">
          <w:rPr>
            <w:noProof/>
          </w:rPr>
          <w:delText>5</w:delText>
        </w:r>
      </w:del>
      <w:r>
        <w:rPr>
          <w:rFonts w:asciiTheme="minorHAnsi" w:hAnsiTheme="minorHAnsi"/>
        </w:rPr>
        <w:fldChar w:fldCharType="end"/>
      </w:r>
      <w:r>
        <w:t xml:space="preserve"> provides a description of the options in the Logs menu.</w:t>
      </w:r>
    </w:p>
    <w:p w14:paraId="115F418A" w14:textId="7CF98434" w:rsidR="00654EC8" w:rsidRDefault="00654EC8" w:rsidP="00F30216">
      <w:pPr>
        <w:pStyle w:val="bodytext1"/>
        <w:keepNext/>
        <w:spacing w:before="240"/>
        <w:jc w:val="left"/>
      </w:pPr>
      <w:r>
        <w:fldChar w:fldCharType="begin"/>
      </w:r>
      <w:r>
        <w:instrText xml:space="preserve"> REF _Ref85627279 \h </w:instrText>
      </w:r>
      <w:r>
        <w:fldChar w:fldCharType="separate"/>
      </w:r>
      <w:ins w:id="1042" w:author="Leorey" w:date="2021-11-07T15:42:00Z">
        <w:r w:rsidR="00D3664A">
          <w:t xml:space="preserve">Figure </w:t>
        </w:r>
        <w:r w:rsidR="00D3664A">
          <w:rPr>
            <w:noProof/>
          </w:rPr>
          <w:t>25</w:t>
        </w:r>
      </w:ins>
      <w:del w:id="1043" w:author="Leorey" w:date="2021-11-07T12:39:00Z">
        <w:r w:rsidR="00AE5C90" w:rsidDel="007F13C8">
          <w:delText xml:space="preserve">Figure </w:delText>
        </w:r>
        <w:r w:rsidR="00AE5C90" w:rsidDel="007F13C8">
          <w:rPr>
            <w:noProof/>
          </w:rPr>
          <w:delText>21</w:delText>
        </w:r>
      </w:del>
      <w:r>
        <w:fldChar w:fldCharType="end"/>
      </w:r>
      <w:r>
        <w:t xml:space="preserve"> shows a sample Logs window with the contents of the Log file displayed in the text box. </w:t>
      </w:r>
      <w:r>
        <w:fldChar w:fldCharType="begin"/>
      </w:r>
      <w:r>
        <w:instrText xml:space="preserve"> REF _Ref85627567 \h </w:instrText>
      </w:r>
      <w:r>
        <w:fldChar w:fldCharType="separate"/>
      </w:r>
      <w:r w:rsidR="00D3664A">
        <w:t xml:space="preserve">Table </w:t>
      </w:r>
      <w:r w:rsidR="00D3664A">
        <w:rPr>
          <w:noProof/>
        </w:rPr>
        <w:t>6</w:t>
      </w:r>
      <w:r>
        <w:fldChar w:fldCharType="end"/>
      </w:r>
      <w:r>
        <w:t xml:space="preserve"> provides a description of the controls in the Logs window.</w:t>
      </w:r>
    </w:p>
    <w:p w14:paraId="5209E1C4" w14:textId="77777777" w:rsidR="00654EC8" w:rsidRDefault="00654EC8" w:rsidP="00F30216">
      <w:pPr>
        <w:pStyle w:val="bodytext1"/>
        <w:keepNext/>
        <w:spacing w:before="240"/>
        <w:jc w:val="left"/>
        <w:rPr>
          <w:rFonts w:asciiTheme="minorHAnsi" w:hAnsiTheme="minorHAnsi"/>
        </w:rPr>
      </w:pPr>
    </w:p>
    <w:p w14:paraId="78F54BC0" w14:textId="77777777" w:rsidR="003C3AAD" w:rsidRDefault="003C3AAD" w:rsidP="003C3AAD">
      <w:pPr>
        <w:pStyle w:val="bodytext1"/>
        <w:keepNext/>
        <w:jc w:val="center"/>
      </w:pPr>
      <w:r w:rsidRPr="007221B6">
        <w:rPr>
          <w:noProof/>
        </w:rPr>
        <w:drawing>
          <wp:inline distT="0" distB="0" distL="0" distR="0" wp14:anchorId="12BB6355" wp14:editId="39DE628F">
            <wp:extent cx="1374621" cy="1431897"/>
            <wp:effectExtent l="19050" t="19050" r="1651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8071" cy="1445907"/>
                    </a:xfrm>
                    <a:prstGeom prst="rect">
                      <a:avLst/>
                    </a:prstGeom>
                    <a:noFill/>
                    <a:ln w="19050">
                      <a:solidFill>
                        <a:schemeClr val="tx1"/>
                      </a:solidFill>
                    </a:ln>
                  </pic:spPr>
                </pic:pic>
              </a:graphicData>
            </a:graphic>
          </wp:inline>
        </w:drawing>
      </w:r>
    </w:p>
    <w:p w14:paraId="756804F3" w14:textId="7F3F0DE0" w:rsidR="003C3AAD" w:rsidRDefault="003C3AAD" w:rsidP="003C3AAD">
      <w:pPr>
        <w:pStyle w:val="Caption"/>
      </w:pPr>
      <w:bookmarkStart w:id="1044" w:name="_Ref85587776"/>
      <w:r>
        <w:t xml:space="preserve">Figure </w:t>
      </w:r>
      <w:r w:rsidR="0082198C">
        <w:fldChar w:fldCharType="begin"/>
      </w:r>
      <w:r w:rsidR="0082198C">
        <w:instrText xml:space="preserve"> SEQ Figure \* ARABIC </w:instrText>
      </w:r>
      <w:r w:rsidR="0082198C">
        <w:fldChar w:fldCharType="separate"/>
      </w:r>
      <w:ins w:id="1045" w:author="Leorey" w:date="2021-11-07T15:42:00Z">
        <w:r w:rsidR="00D3664A">
          <w:rPr>
            <w:noProof/>
          </w:rPr>
          <w:t>24</w:t>
        </w:r>
      </w:ins>
      <w:del w:id="1046" w:author="Leorey" w:date="2021-11-07T12:28:00Z">
        <w:r w:rsidR="00AE5C90" w:rsidDel="007F13C8">
          <w:rPr>
            <w:noProof/>
          </w:rPr>
          <w:delText>20</w:delText>
        </w:r>
      </w:del>
      <w:r w:rsidR="0082198C">
        <w:rPr>
          <w:noProof/>
        </w:rPr>
        <w:fldChar w:fldCharType="end"/>
      </w:r>
      <w:bookmarkEnd w:id="1044"/>
      <w:r>
        <w:t>. Logs menu</w:t>
      </w:r>
    </w:p>
    <w:p w14:paraId="3292D663" w14:textId="77777777" w:rsidR="003C3AAD" w:rsidRDefault="003C3AAD" w:rsidP="003C3AAD">
      <w:pPr>
        <w:pStyle w:val="bodytext1"/>
      </w:pPr>
    </w:p>
    <w:p w14:paraId="46377466" w14:textId="38F38DE1" w:rsidR="003C3AAD" w:rsidRPr="00F966D3" w:rsidRDefault="003C3AAD" w:rsidP="003C3AAD">
      <w:pPr>
        <w:pStyle w:val="Caption"/>
      </w:pPr>
      <w:bookmarkStart w:id="1047" w:name="_Ref85626996"/>
      <w:r w:rsidRPr="00F966D3">
        <w:lastRenderedPageBreak/>
        <w:t xml:space="preserve">Table </w:t>
      </w:r>
      <w:r w:rsidR="0082198C">
        <w:fldChar w:fldCharType="begin"/>
      </w:r>
      <w:r w:rsidR="0082198C">
        <w:instrText xml:space="preserve"> SEQ Table \* ARABIC </w:instrText>
      </w:r>
      <w:r w:rsidR="0082198C">
        <w:fldChar w:fldCharType="separate"/>
      </w:r>
      <w:r w:rsidR="00D3664A">
        <w:rPr>
          <w:noProof/>
        </w:rPr>
        <w:t>5</w:t>
      </w:r>
      <w:r w:rsidR="0082198C">
        <w:rPr>
          <w:noProof/>
        </w:rPr>
        <w:fldChar w:fldCharType="end"/>
      </w:r>
      <w:bookmarkEnd w:id="1047"/>
      <w:r w:rsidRPr="00F966D3">
        <w:t xml:space="preserve">. Options in the </w:t>
      </w:r>
      <w:r>
        <w:rPr>
          <w:b/>
          <w:bCs w:val="0"/>
        </w:rPr>
        <w:t>Logs</w:t>
      </w:r>
      <w:r w:rsidRPr="00F966D3">
        <w:t xml:space="preserve"> menu</w:t>
      </w:r>
    </w:p>
    <w:tbl>
      <w:tblPr>
        <w:tblStyle w:val="TableGrid"/>
        <w:tblW w:w="0" w:type="auto"/>
        <w:tblLook w:val="04A0" w:firstRow="1" w:lastRow="0" w:firstColumn="1" w:lastColumn="0" w:noHBand="0" w:noVBand="1"/>
      </w:tblPr>
      <w:tblGrid>
        <w:gridCol w:w="1555"/>
        <w:gridCol w:w="7654"/>
      </w:tblGrid>
      <w:tr w:rsidR="003C3AAD" w:rsidRPr="00F966D3" w14:paraId="4E10E277" w14:textId="77777777" w:rsidTr="003C3AAD">
        <w:tc>
          <w:tcPr>
            <w:tcW w:w="1555" w:type="dxa"/>
          </w:tcPr>
          <w:p w14:paraId="58793E20" w14:textId="77777777" w:rsidR="003C3AAD" w:rsidRPr="00F966D3" w:rsidRDefault="003C3AAD" w:rsidP="003C3AAD">
            <w:pPr>
              <w:pStyle w:val="bodytext1"/>
              <w:keepNext/>
              <w:jc w:val="center"/>
              <w:rPr>
                <w:b/>
                <w:sz w:val="24"/>
                <w:szCs w:val="24"/>
              </w:rPr>
            </w:pPr>
            <w:r w:rsidRPr="00F966D3">
              <w:rPr>
                <w:b/>
                <w:sz w:val="24"/>
                <w:szCs w:val="24"/>
              </w:rPr>
              <w:t>Option</w:t>
            </w:r>
          </w:p>
        </w:tc>
        <w:tc>
          <w:tcPr>
            <w:tcW w:w="7654" w:type="dxa"/>
          </w:tcPr>
          <w:p w14:paraId="3E513FFF" w14:textId="77777777" w:rsidR="003C3AAD" w:rsidRPr="00F966D3" w:rsidRDefault="003C3AAD" w:rsidP="003C3AAD">
            <w:pPr>
              <w:pStyle w:val="bodytext1"/>
              <w:keepNext/>
              <w:jc w:val="center"/>
              <w:rPr>
                <w:b/>
                <w:sz w:val="24"/>
                <w:szCs w:val="24"/>
              </w:rPr>
            </w:pPr>
            <w:r w:rsidRPr="00F966D3">
              <w:rPr>
                <w:b/>
                <w:sz w:val="24"/>
                <w:szCs w:val="24"/>
              </w:rPr>
              <w:t>Description</w:t>
            </w:r>
          </w:p>
        </w:tc>
      </w:tr>
      <w:tr w:rsidR="003C3AAD" w14:paraId="139C2F1C" w14:textId="77777777" w:rsidTr="003C3AAD">
        <w:tc>
          <w:tcPr>
            <w:tcW w:w="1555" w:type="dxa"/>
          </w:tcPr>
          <w:p w14:paraId="78CCDE59" w14:textId="77777777" w:rsidR="003C3AAD" w:rsidRDefault="003C3AAD" w:rsidP="003C3AAD">
            <w:pPr>
              <w:pStyle w:val="bodytext1"/>
              <w:keepNext/>
              <w:jc w:val="center"/>
              <w:rPr>
                <w:b/>
                <w:bCs/>
              </w:rPr>
            </w:pPr>
            <w:r>
              <w:rPr>
                <w:b/>
                <w:bCs/>
              </w:rPr>
              <w:t>Show Logs</w:t>
            </w:r>
          </w:p>
        </w:tc>
        <w:tc>
          <w:tcPr>
            <w:tcW w:w="7654" w:type="dxa"/>
          </w:tcPr>
          <w:p w14:paraId="667AE47B" w14:textId="6E954FA3" w:rsidR="003C3AAD" w:rsidRDefault="00305325" w:rsidP="003C3AAD">
            <w:pPr>
              <w:pStyle w:val="bodytext1"/>
              <w:keepNext/>
              <w:jc w:val="left"/>
            </w:pPr>
            <w:r>
              <w:t xml:space="preserve">This option, when selected, </w:t>
            </w:r>
            <w:r w:rsidR="003C3AAD">
              <w:t xml:space="preserve">will open the </w:t>
            </w:r>
            <w:r w:rsidR="003C3AAD" w:rsidRPr="00B2588A">
              <w:rPr>
                <w:b/>
                <w:bCs/>
              </w:rPr>
              <w:t>Logs</w:t>
            </w:r>
            <w:r w:rsidR="003C3AAD">
              <w:t xml:space="preserve"> window, as shown in</w:t>
            </w:r>
            <w:r w:rsidR="00597E3B">
              <w:t xml:space="preserve"> </w:t>
            </w:r>
            <w:r w:rsidR="00597E3B">
              <w:fldChar w:fldCharType="begin"/>
            </w:r>
            <w:r w:rsidR="00597E3B">
              <w:instrText xml:space="preserve"> REF _Ref85627279 \h </w:instrText>
            </w:r>
            <w:r w:rsidR="00597E3B">
              <w:fldChar w:fldCharType="separate"/>
            </w:r>
            <w:ins w:id="1048" w:author="Leorey" w:date="2021-11-07T15:42:00Z">
              <w:r w:rsidR="00D3664A">
                <w:t xml:space="preserve">Figure </w:t>
              </w:r>
              <w:r w:rsidR="00D3664A">
                <w:rPr>
                  <w:noProof/>
                </w:rPr>
                <w:t>25</w:t>
              </w:r>
            </w:ins>
            <w:del w:id="1049" w:author="Leorey" w:date="2021-11-07T12:39:00Z">
              <w:r w:rsidR="00AE5C90" w:rsidDel="007F13C8">
                <w:delText xml:space="preserve">Figure </w:delText>
              </w:r>
              <w:r w:rsidR="00AE5C90" w:rsidDel="007F13C8">
                <w:rPr>
                  <w:noProof/>
                </w:rPr>
                <w:delText>21</w:delText>
              </w:r>
            </w:del>
            <w:r w:rsidR="00597E3B">
              <w:fldChar w:fldCharType="end"/>
            </w:r>
            <w:r w:rsidR="003C3AAD">
              <w:t xml:space="preserve">. The window displays the contents of the Log file of messages and errors produced by WebDSS during the modelling session. </w:t>
            </w:r>
          </w:p>
        </w:tc>
      </w:tr>
      <w:tr w:rsidR="003C3AAD" w14:paraId="2AE22C81" w14:textId="77777777" w:rsidTr="003C3AAD">
        <w:tc>
          <w:tcPr>
            <w:tcW w:w="1555" w:type="dxa"/>
          </w:tcPr>
          <w:p w14:paraId="69C7F247" w14:textId="77777777" w:rsidR="003C3AAD" w:rsidRPr="00F966D3" w:rsidRDefault="003C3AAD" w:rsidP="003C3AAD">
            <w:pPr>
              <w:pStyle w:val="bodytext1"/>
              <w:keepNext/>
              <w:jc w:val="center"/>
              <w:rPr>
                <w:b/>
                <w:bCs/>
              </w:rPr>
            </w:pPr>
            <w:r>
              <w:rPr>
                <w:b/>
                <w:bCs/>
              </w:rPr>
              <w:t>Enable/Disable Debug</w:t>
            </w:r>
          </w:p>
        </w:tc>
        <w:tc>
          <w:tcPr>
            <w:tcW w:w="7654" w:type="dxa"/>
          </w:tcPr>
          <w:p w14:paraId="36A674F8" w14:textId="1B2C06C3" w:rsidR="003C3AAD" w:rsidRDefault="00305325" w:rsidP="003C3AAD">
            <w:pPr>
              <w:pStyle w:val="bodytext1"/>
              <w:keepNext/>
              <w:jc w:val="left"/>
            </w:pPr>
            <w:r>
              <w:t xml:space="preserve">This option, when selected, </w:t>
            </w:r>
            <w:r w:rsidR="003C3AAD">
              <w:t xml:space="preserve">will </w:t>
            </w:r>
            <w:r w:rsidR="003C3AAD" w:rsidRPr="00F966D3">
              <w:rPr>
                <w:highlight w:val="yellow"/>
              </w:rPr>
              <w:t>XXXXXXXX</w:t>
            </w:r>
          </w:p>
        </w:tc>
      </w:tr>
      <w:tr w:rsidR="003C3AAD" w14:paraId="42F6D7A3" w14:textId="77777777" w:rsidTr="003C3AAD">
        <w:tc>
          <w:tcPr>
            <w:tcW w:w="1555" w:type="dxa"/>
          </w:tcPr>
          <w:p w14:paraId="41D2259B" w14:textId="77777777" w:rsidR="003C3AAD" w:rsidRPr="00F966D3" w:rsidRDefault="003C3AAD" w:rsidP="003C3AAD">
            <w:pPr>
              <w:pStyle w:val="bodytext1"/>
              <w:jc w:val="center"/>
              <w:rPr>
                <w:b/>
                <w:bCs/>
              </w:rPr>
            </w:pPr>
            <w:r w:rsidRPr="00F966D3">
              <w:rPr>
                <w:b/>
                <w:bCs/>
              </w:rPr>
              <w:t>Back</w:t>
            </w:r>
          </w:p>
        </w:tc>
        <w:tc>
          <w:tcPr>
            <w:tcW w:w="7654" w:type="dxa"/>
          </w:tcPr>
          <w:p w14:paraId="35F995DC" w14:textId="607A1530" w:rsidR="003C3AAD" w:rsidRDefault="00305325" w:rsidP="003C3AAD">
            <w:pPr>
              <w:pStyle w:val="bodytext1"/>
              <w:jc w:val="left"/>
            </w:pPr>
            <w:r>
              <w:t xml:space="preserve">This option, when selected, will </w:t>
            </w:r>
            <w:r w:rsidR="003C3AAD">
              <w:t xml:space="preserve">return the user to the </w:t>
            </w:r>
            <w:r w:rsidR="003C3AAD" w:rsidRPr="00F966D3">
              <w:rPr>
                <w:b/>
                <w:bCs/>
              </w:rPr>
              <w:t>Main</w:t>
            </w:r>
            <w:r w:rsidR="003C3AAD">
              <w:t xml:space="preserve"> menu</w:t>
            </w:r>
            <w:r>
              <w:t>.</w:t>
            </w:r>
          </w:p>
        </w:tc>
      </w:tr>
    </w:tbl>
    <w:p w14:paraId="58924AEF" w14:textId="6708B3A2" w:rsidR="003C3AAD" w:rsidRDefault="003C3AAD" w:rsidP="00F966D3">
      <w:pPr>
        <w:pStyle w:val="bodytext1"/>
      </w:pPr>
    </w:p>
    <w:p w14:paraId="5A4E183D" w14:textId="77777777" w:rsidR="00654EC8" w:rsidRDefault="00654EC8" w:rsidP="00654EC8">
      <w:pPr>
        <w:pStyle w:val="bodytext1"/>
        <w:keepNext/>
        <w:jc w:val="center"/>
      </w:pPr>
      <w:r w:rsidRPr="007221B6">
        <w:rPr>
          <w:noProof/>
        </w:rPr>
        <w:drawing>
          <wp:inline distT="0" distB="0" distL="0" distR="0" wp14:anchorId="2D314AE3" wp14:editId="7A87584F">
            <wp:extent cx="2276475" cy="3391946"/>
            <wp:effectExtent l="19050" t="19050" r="952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3664" cy="3417557"/>
                    </a:xfrm>
                    <a:prstGeom prst="rect">
                      <a:avLst/>
                    </a:prstGeom>
                    <a:noFill/>
                    <a:ln w="19050">
                      <a:solidFill>
                        <a:schemeClr val="tx1"/>
                      </a:solidFill>
                    </a:ln>
                  </pic:spPr>
                </pic:pic>
              </a:graphicData>
            </a:graphic>
          </wp:inline>
        </w:drawing>
      </w:r>
    </w:p>
    <w:p w14:paraId="0104B8C7" w14:textId="2A714E52" w:rsidR="00654EC8" w:rsidRDefault="00654EC8" w:rsidP="00654EC8">
      <w:pPr>
        <w:pStyle w:val="Caption"/>
      </w:pPr>
      <w:bookmarkStart w:id="1050" w:name="_Ref85627279"/>
      <w:r>
        <w:t xml:space="preserve">Figure </w:t>
      </w:r>
      <w:r w:rsidR="0082198C">
        <w:fldChar w:fldCharType="begin"/>
      </w:r>
      <w:r w:rsidR="0082198C">
        <w:instrText xml:space="preserve"> SEQ Figure \* ARABIC </w:instrText>
      </w:r>
      <w:r w:rsidR="0082198C">
        <w:fldChar w:fldCharType="separate"/>
      </w:r>
      <w:ins w:id="1051" w:author="Leorey" w:date="2021-11-07T15:42:00Z">
        <w:r w:rsidR="00D3664A">
          <w:rPr>
            <w:noProof/>
          </w:rPr>
          <w:t>25</w:t>
        </w:r>
      </w:ins>
      <w:del w:id="1052" w:author="Leorey" w:date="2021-11-07T12:28:00Z">
        <w:r w:rsidR="00AE5C90" w:rsidDel="007F13C8">
          <w:rPr>
            <w:noProof/>
          </w:rPr>
          <w:delText>21</w:delText>
        </w:r>
      </w:del>
      <w:r w:rsidR="0082198C">
        <w:rPr>
          <w:noProof/>
        </w:rPr>
        <w:fldChar w:fldCharType="end"/>
      </w:r>
      <w:bookmarkEnd w:id="1050"/>
      <w:r>
        <w:t>. Sample Logs window</w:t>
      </w:r>
    </w:p>
    <w:p w14:paraId="53E02DE9" w14:textId="77777777" w:rsidR="00654EC8" w:rsidRDefault="00654EC8" w:rsidP="00F966D3">
      <w:pPr>
        <w:pStyle w:val="bodytext1"/>
      </w:pPr>
    </w:p>
    <w:p w14:paraId="3BB01700" w14:textId="1434A53F" w:rsidR="00B2588A" w:rsidRDefault="00B2588A" w:rsidP="00B2588A">
      <w:pPr>
        <w:pStyle w:val="Caption"/>
      </w:pPr>
      <w:bookmarkStart w:id="1053" w:name="_Ref85627567"/>
      <w:r>
        <w:t xml:space="preserve">Table </w:t>
      </w:r>
      <w:r w:rsidR="0082198C">
        <w:fldChar w:fldCharType="begin"/>
      </w:r>
      <w:r w:rsidR="0082198C">
        <w:instrText xml:space="preserve"> SEQ Table \* ARABIC </w:instrText>
      </w:r>
      <w:r w:rsidR="0082198C">
        <w:fldChar w:fldCharType="separate"/>
      </w:r>
      <w:r w:rsidR="00D3664A">
        <w:rPr>
          <w:noProof/>
        </w:rPr>
        <w:t>6</w:t>
      </w:r>
      <w:r w:rsidR="0082198C">
        <w:rPr>
          <w:noProof/>
        </w:rPr>
        <w:fldChar w:fldCharType="end"/>
      </w:r>
      <w:bookmarkEnd w:id="1053"/>
      <w:r>
        <w:t>. Controls in the Logs window</w:t>
      </w:r>
    </w:p>
    <w:tbl>
      <w:tblPr>
        <w:tblStyle w:val="TableGrid"/>
        <w:tblW w:w="0" w:type="auto"/>
        <w:tblLook w:val="04A0" w:firstRow="1" w:lastRow="0" w:firstColumn="1" w:lastColumn="0" w:noHBand="0" w:noVBand="1"/>
      </w:tblPr>
      <w:tblGrid>
        <w:gridCol w:w="3166"/>
        <w:gridCol w:w="6043"/>
      </w:tblGrid>
      <w:tr w:rsidR="00B2588A" w14:paraId="5C67D505" w14:textId="77777777" w:rsidTr="003C3AAD">
        <w:tc>
          <w:tcPr>
            <w:tcW w:w="3166" w:type="dxa"/>
          </w:tcPr>
          <w:p w14:paraId="6D6F26E6" w14:textId="77777777" w:rsidR="00B2588A" w:rsidRPr="00A9016E" w:rsidRDefault="00B2588A" w:rsidP="003C3AAD">
            <w:pPr>
              <w:pStyle w:val="bodytext1"/>
              <w:keepNext/>
              <w:jc w:val="center"/>
              <w:rPr>
                <w:b/>
                <w:bCs/>
                <w:sz w:val="24"/>
                <w:szCs w:val="24"/>
              </w:rPr>
            </w:pPr>
            <w:r w:rsidRPr="00A9016E">
              <w:rPr>
                <w:b/>
                <w:bCs/>
                <w:sz w:val="24"/>
                <w:szCs w:val="24"/>
              </w:rPr>
              <w:t>Control</w:t>
            </w:r>
          </w:p>
        </w:tc>
        <w:tc>
          <w:tcPr>
            <w:tcW w:w="6043" w:type="dxa"/>
          </w:tcPr>
          <w:p w14:paraId="5C3445D5" w14:textId="77777777" w:rsidR="00B2588A" w:rsidRPr="00890AF9" w:rsidRDefault="00B2588A" w:rsidP="003C3AAD">
            <w:pPr>
              <w:pStyle w:val="bodytext1"/>
              <w:keepNext/>
              <w:jc w:val="center"/>
              <w:rPr>
                <w:b/>
                <w:bCs/>
                <w:sz w:val="24"/>
                <w:szCs w:val="24"/>
              </w:rPr>
            </w:pPr>
            <w:r w:rsidRPr="00890AF9">
              <w:rPr>
                <w:b/>
                <w:bCs/>
                <w:sz w:val="24"/>
                <w:szCs w:val="24"/>
              </w:rPr>
              <w:t>Description</w:t>
            </w:r>
          </w:p>
        </w:tc>
      </w:tr>
      <w:tr w:rsidR="00B2588A" w14:paraId="113D4484" w14:textId="77777777" w:rsidTr="003C3AAD">
        <w:tc>
          <w:tcPr>
            <w:tcW w:w="3166" w:type="dxa"/>
          </w:tcPr>
          <w:p w14:paraId="1663F616" w14:textId="46381494" w:rsidR="00B2588A" w:rsidRDefault="00B2588A" w:rsidP="003C3AAD">
            <w:pPr>
              <w:pStyle w:val="bodytext1"/>
              <w:keepNext/>
              <w:spacing w:before="120"/>
              <w:jc w:val="center"/>
            </w:pPr>
            <w:r w:rsidRPr="00B2588A">
              <w:rPr>
                <w:noProof/>
              </w:rPr>
              <w:drawing>
                <wp:inline distT="0" distB="0" distL="0" distR="0" wp14:anchorId="6BD8F8D5" wp14:editId="354B90BB">
                  <wp:extent cx="583200" cy="5400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200" cy="540000"/>
                          </a:xfrm>
                          <a:prstGeom prst="rect">
                            <a:avLst/>
                          </a:prstGeom>
                          <a:noFill/>
                          <a:ln>
                            <a:noFill/>
                          </a:ln>
                        </pic:spPr>
                      </pic:pic>
                    </a:graphicData>
                  </a:graphic>
                </wp:inline>
              </w:drawing>
            </w:r>
          </w:p>
        </w:tc>
        <w:tc>
          <w:tcPr>
            <w:tcW w:w="6043" w:type="dxa"/>
          </w:tcPr>
          <w:p w14:paraId="5E4890B3" w14:textId="77777777" w:rsidR="00B2588A" w:rsidRDefault="00B2588A" w:rsidP="003C3AAD">
            <w:pPr>
              <w:pStyle w:val="bodytext1"/>
              <w:keepNext/>
            </w:pPr>
            <w:r>
              <w:rPr>
                <w:b/>
              </w:rPr>
              <w:t>Close window</w:t>
            </w:r>
            <w:r w:rsidRPr="00890AF9">
              <w:t xml:space="preserve"> -  This control, when </w:t>
            </w:r>
            <w:r>
              <w:t>clicked</w:t>
            </w:r>
            <w:r w:rsidRPr="00890AF9">
              <w:t>,</w:t>
            </w:r>
            <w:r>
              <w:t xml:space="preserve"> will close the Logs window.</w:t>
            </w:r>
          </w:p>
          <w:p w14:paraId="3EF32773" w14:textId="692E76DD" w:rsidR="00B2588A" w:rsidRPr="00890AF9" w:rsidRDefault="00B2588A" w:rsidP="00B2588A">
            <w:pPr>
              <w:pStyle w:val="bodytext1"/>
              <w:keepNext/>
            </w:pPr>
            <w:r w:rsidRPr="00890AF9">
              <w:t xml:space="preserve"> </w:t>
            </w:r>
          </w:p>
        </w:tc>
      </w:tr>
      <w:tr w:rsidR="00B2588A" w14:paraId="5C95394E" w14:textId="77777777" w:rsidTr="003C3AAD">
        <w:tc>
          <w:tcPr>
            <w:tcW w:w="3166" w:type="dxa"/>
          </w:tcPr>
          <w:p w14:paraId="767A3858" w14:textId="2C2EAAAE" w:rsidR="00B2588A" w:rsidRDefault="00B2588A" w:rsidP="003C3AAD">
            <w:pPr>
              <w:pStyle w:val="bodytext1"/>
              <w:keepNext/>
              <w:spacing w:before="120"/>
              <w:jc w:val="center"/>
            </w:pPr>
            <w:r w:rsidRPr="00B2588A">
              <w:rPr>
                <w:noProof/>
              </w:rPr>
              <w:drawing>
                <wp:inline distT="0" distB="0" distL="0" distR="0" wp14:anchorId="72C796D7" wp14:editId="3C809707">
                  <wp:extent cx="1873250" cy="3848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3250" cy="384810"/>
                          </a:xfrm>
                          <a:prstGeom prst="rect">
                            <a:avLst/>
                          </a:prstGeom>
                          <a:noFill/>
                          <a:ln>
                            <a:noFill/>
                          </a:ln>
                        </pic:spPr>
                      </pic:pic>
                    </a:graphicData>
                  </a:graphic>
                </wp:inline>
              </w:drawing>
            </w:r>
          </w:p>
        </w:tc>
        <w:tc>
          <w:tcPr>
            <w:tcW w:w="6043" w:type="dxa"/>
          </w:tcPr>
          <w:p w14:paraId="49D0713E" w14:textId="3DBE7EDF" w:rsidR="00B2588A" w:rsidRPr="00890AF9" w:rsidRDefault="00B2588A" w:rsidP="003C3AAD">
            <w:pPr>
              <w:pStyle w:val="bodytext1"/>
              <w:keepNext/>
            </w:pPr>
            <w:r>
              <w:rPr>
                <w:b/>
              </w:rPr>
              <w:t>Download Log file</w:t>
            </w:r>
            <w:r w:rsidRPr="00890AF9">
              <w:t xml:space="preserve"> -  This control, when </w:t>
            </w:r>
            <w:r>
              <w:t>clicked</w:t>
            </w:r>
            <w:r w:rsidRPr="00890AF9">
              <w:t xml:space="preserve">, </w:t>
            </w:r>
            <w:r>
              <w:t>saves the Log file as a tab-delimited text file. The text file can then be sent to the WebDSS development team to improve its</w:t>
            </w:r>
            <w:r w:rsidR="00F30216">
              <w:t>WebDSS per</w:t>
            </w:r>
            <w:r>
              <w:t>formance.</w:t>
            </w:r>
          </w:p>
        </w:tc>
      </w:tr>
      <w:tr w:rsidR="00B2588A" w14:paraId="0DB733E4" w14:textId="77777777" w:rsidTr="003C3AAD">
        <w:tc>
          <w:tcPr>
            <w:tcW w:w="3166" w:type="dxa"/>
          </w:tcPr>
          <w:p w14:paraId="63C440BF" w14:textId="11172703" w:rsidR="00B2588A" w:rsidRDefault="00B2588A" w:rsidP="003C3AAD">
            <w:pPr>
              <w:pStyle w:val="bodytext1"/>
              <w:keepNext/>
              <w:spacing w:before="120"/>
              <w:jc w:val="center"/>
            </w:pPr>
            <w:r w:rsidRPr="00B2588A">
              <w:rPr>
                <w:noProof/>
              </w:rPr>
              <w:drawing>
                <wp:inline distT="0" distB="0" distL="0" distR="0" wp14:anchorId="59FA438A" wp14:editId="6D3122F6">
                  <wp:extent cx="1065530" cy="410210"/>
                  <wp:effectExtent l="0" t="0" r="127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5530" cy="410210"/>
                          </a:xfrm>
                          <a:prstGeom prst="rect">
                            <a:avLst/>
                          </a:prstGeom>
                          <a:noFill/>
                          <a:ln>
                            <a:noFill/>
                          </a:ln>
                        </pic:spPr>
                      </pic:pic>
                    </a:graphicData>
                  </a:graphic>
                </wp:inline>
              </w:drawing>
            </w:r>
          </w:p>
        </w:tc>
        <w:tc>
          <w:tcPr>
            <w:tcW w:w="6043" w:type="dxa"/>
          </w:tcPr>
          <w:p w14:paraId="1CE80FEA" w14:textId="10F1A6A7" w:rsidR="00B2588A" w:rsidRPr="00890AF9" w:rsidRDefault="00B2588A" w:rsidP="00B2588A">
            <w:pPr>
              <w:pStyle w:val="bodytext1"/>
              <w:keepNext/>
            </w:pPr>
            <w:r>
              <w:rPr>
                <w:b/>
              </w:rPr>
              <w:t>Clear Log file</w:t>
            </w:r>
            <w:r w:rsidRPr="00890AF9">
              <w:t xml:space="preserve"> -  This control</w:t>
            </w:r>
            <w:r>
              <w:t xml:space="preserve">, when clicked, will clear the Log file of all its contents. The Log window will also be cleared. </w:t>
            </w:r>
          </w:p>
        </w:tc>
      </w:tr>
    </w:tbl>
    <w:p w14:paraId="7E88DB8D" w14:textId="77777777" w:rsidR="00B2588A" w:rsidRDefault="00B2588A" w:rsidP="00B2588A">
      <w:pPr>
        <w:pStyle w:val="bodytext1"/>
      </w:pPr>
    </w:p>
    <w:p w14:paraId="59E6F25A" w14:textId="77777777" w:rsidR="00F966D3" w:rsidRPr="00CF74D4" w:rsidRDefault="00F966D3" w:rsidP="00F966D3">
      <w:pPr>
        <w:pStyle w:val="bodytext1"/>
      </w:pPr>
    </w:p>
    <w:p w14:paraId="65949522" w14:textId="0E2AF263" w:rsidR="00F966D3" w:rsidRDefault="00F966D3" w:rsidP="00F966D3">
      <w:pPr>
        <w:pStyle w:val="bodytext1"/>
      </w:pPr>
    </w:p>
    <w:p w14:paraId="20A16C40" w14:textId="6BC29423" w:rsidR="002E1CD9" w:rsidRDefault="002E1CD9" w:rsidP="00F966D3">
      <w:pPr>
        <w:pStyle w:val="bodytext1"/>
      </w:pPr>
    </w:p>
    <w:p w14:paraId="5D1D7762" w14:textId="79FAD482" w:rsidR="00B409A0" w:rsidRPr="00B00E56" w:rsidRDefault="00B409A0">
      <w:pPr>
        <w:pStyle w:val="Heading1"/>
      </w:pPr>
      <w:bookmarkStart w:id="1054" w:name="_Ref534901537"/>
      <w:bookmarkStart w:id="1055" w:name="_Ref534901547"/>
      <w:bookmarkStart w:id="1056" w:name="_Ref85467207"/>
      <w:bookmarkStart w:id="1057" w:name="_Ref85467217"/>
      <w:bookmarkStart w:id="1058" w:name="_Toc87192219"/>
      <w:r w:rsidRPr="00B00E56">
        <w:lastRenderedPageBreak/>
        <w:t xml:space="preserve">Appendix </w:t>
      </w:r>
      <w:r w:rsidR="005A035F">
        <w:t>D</w:t>
      </w:r>
      <w:r w:rsidRPr="00B00E56">
        <w:t xml:space="preserve">: </w:t>
      </w:r>
      <w:bookmarkEnd w:id="1054"/>
      <w:bookmarkEnd w:id="1055"/>
      <w:r w:rsidR="005C3C19">
        <w:t>Scenario Settings</w:t>
      </w:r>
      <w:bookmarkEnd w:id="1056"/>
      <w:bookmarkEnd w:id="1057"/>
      <w:bookmarkEnd w:id="1058"/>
    </w:p>
    <w:p w14:paraId="47CFB3BF" w14:textId="136B3476" w:rsidR="00670854" w:rsidRDefault="00670854" w:rsidP="00B409A0">
      <w:pPr>
        <w:pStyle w:val="bodytext1"/>
      </w:pPr>
      <w:r>
        <w:t xml:space="preserve">After a </w:t>
      </w:r>
      <w:r w:rsidR="00EA71C8" w:rsidRPr="00EA71C8">
        <w:rPr>
          <w:b/>
          <w:bCs/>
        </w:rPr>
        <w:t>New Job</w:t>
      </w:r>
      <w:r w:rsidR="00EA71C8">
        <w:t xml:space="preserve"> </w:t>
      </w:r>
      <w:r>
        <w:t xml:space="preserve">has been created and loaded </w:t>
      </w:r>
      <w:r w:rsidR="00EA71C8">
        <w:t>from the Job</w:t>
      </w:r>
      <w:r>
        <w:t>s</w:t>
      </w:r>
      <w:r w:rsidR="00EA71C8">
        <w:t xml:space="preserve"> menu, </w:t>
      </w:r>
      <w:r>
        <w:t xml:space="preserve">the facility to define the settings for the new scenario is provided by the </w:t>
      </w:r>
      <w:r w:rsidRPr="00670854">
        <w:rPr>
          <w:b/>
          <w:bCs/>
        </w:rPr>
        <w:t>Scenario Settings</w:t>
      </w:r>
      <w:r>
        <w:t xml:space="preserve"> panel as shown in </w:t>
      </w:r>
      <w:r>
        <w:fldChar w:fldCharType="begin"/>
      </w:r>
      <w:r>
        <w:instrText xml:space="preserve"> REF _Ref85411830 \h </w:instrText>
      </w:r>
      <w:r>
        <w:fldChar w:fldCharType="separate"/>
      </w:r>
      <w:ins w:id="1059" w:author="Leorey" w:date="2021-11-07T15:42:00Z">
        <w:r w:rsidR="00D3664A">
          <w:t xml:space="preserve">Figure </w:t>
        </w:r>
        <w:r w:rsidR="00D3664A">
          <w:rPr>
            <w:noProof/>
          </w:rPr>
          <w:t>26</w:t>
        </w:r>
      </w:ins>
      <w:del w:id="1060" w:author="Leorey" w:date="2021-11-07T12:39:00Z">
        <w:r w:rsidR="00AE5C90" w:rsidDel="007F13C8">
          <w:delText xml:space="preserve">Figure </w:delText>
        </w:r>
        <w:r w:rsidR="00AE5C90" w:rsidDel="007F13C8">
          <w:rPr>
            <w:noProof/>
          </w:rPr>
          <w:delText>22</w:delText>
        </w:r>
      </w:del>
      <w:r>
        <w:fldChar w:fldCharType="end"/>
      </w:r>
      <w:r>
        <w:t xml:space="preserve">. The </w:t>
      </w:r>
      <w:r w:rsidRPr="00670854">
        <w:rPr>
          <w:b/>
          <w:bCs/>
        </w:rPr>
        <w:t>Scenario Settings</w:t>
      </w:r>
      <w:r>
        <w:t xml:space="preserve"> panel is displayed by clicking on the </w:t>
      </w:r>
      <w:r w:rsidRPr="00670854">
        <w:rPr>
          <w:b/>
          <w:bCs/>
        </w:rPr>
        <w:t>Edit Layers</w:t>
      </w:r>
      <w:r>
        <w:t xml:space="preserve"> button in the </w:t>
      </w:r>
      <w:r w:rsidR="00DE7185">
        <w:t>Map Viewer</w:t>
      </w:r>
      <w:r>
        <w:t xml:space="preserve">. Please refer to  </w:t>
      </w:r>
      <w:r w:rsidRPr="00670854">
        <w:rPr>
          <w:b/>
          <w:bCs/>
        </w:rPr>
        <w:fldChar w:fldCharType="begin"/>
      </w:r>
      <w:r w:rsidRPr="00670854">
        <w:rPr>
          <w:b/>
          <w:bCs/>
        </w:rPr>
        <w:instrText xml:space="preserve"> REF _Ref534721915 \r \h </w:instrText>
      </w:r>
      <w:r>
        <w:rPr>
          <w:b/>
          <w:bCs/>
        </w:rPr>
        <w:instrText xml:space="preserve"> \* MERGEFORMAT </w:instrText>
      </w:r>
      <w:r w:rsidRPr="00670854">
        <w:rPr>
          <w:b/>
          <w:bCs/>
        </w:rPr>
      </w:r>
      <w:r w:rsidRPr="00670854">
        <w:rPr>
          <w:b/>
          <w:bCs/>
        </w:rPr>
        <w:fldChar w:fldCharType="separate"/>
      </w:r>
      <w:r w:rsidR="00D3664A">
        <w:rPr>
          <w:b/>
          <w:bCs/>
        </w:rPr>
        <w:t>6</w:t>
      </w:r>
      <w:r w:rsidRPr="00670854">
        <w:rPr>
          <w:b/>
          <w:bCs/>
        </w:rPr>
        <w:fldChar w:fldCharType="end"/>
      </w:r>
      <w:r w:rsidRPr="00670854">
        <w:rPr>
          <w:b/>
          <w:bCs/>
        </w:rPr>
        <w:t xml:space="preserve"> </w:t>
      </w:r>
      <w:r w:rsidRPr="00670854">
        <w:rPr>
          <w:b/>
          <w:bCs/>
        </w:rPr>
        <w:fldChar w:fldCharType="begin"/>
      </w:r>
      <w:r w:rsidRPr="00670854">
        <w:rPr>
          <w:b/>
          <w:bCs/>
        </w:rPr>
        <w:instrText xml:space="preserve"> REF _Ref534721915 \h </w:instrText>
      </w:r>
      <w:r>
        <w:rPr>
          <w:b/>
          <w:bCs/>
        </w:rPr>
        <w:instrText xml:space="preserve"> \* MERGEFORMAT </w:instrText>
      </w:r>
      <w:r w:rsidRPr="00670854">
        <w:rPr>
          <w:b/>
          <w:bCs/>
        </w:rPr>
      </w:r>
      <w:r w:rsidRPr="00670854">
        <w:rPr>
          <w:b/>
          <w:bCs/>
        </w:rPr>
        <w:fldChar w:fldCharType="separate"/>
      </w:r>
      <w:ins w:id="1061" w:author="Leorey" w:date="2021-11-07T15:42:00Z">
        <w:r w:rsidR="00D3664A" w:rsidRPr="00D3664A">
          <w:rPr>
            <w:b/>
            <w:bCs/>
            <w:rPrChange w:id="1062" w:author="Leorey" w:date="2021-11-07T15:42:00Z">
              <w:rPr/>
            </w:rPrChange>
          </w:rPr>
          <w:t>Appendix B: Viewer Controls</w:t>
        </w:r>
      </w:ins>
      <w:del w:id="1063" w:author="Leorey" w:date="2021-11-07T12:39:00Z">
        <w:r w:rsidR="00AE5C90" w:rsidRPr="00AE5C90" w:rsidDel="007F13C8">
          <w:rPr>
            <w:b/>
            <w:bCs/>
          </w:rPr>
          <w:delText>Appendix B: Viewer Controls</w:delText>
        </w:r>
      </w:del>
      <w:r w:rsidRPr="00670854">
        <w:rPr>
          <w:b/>
          <w:bCs/>
        </w:rPr>
        <w:fldChar w:fldCharType="end"/>
      </w:r>
      <w:r>
        <w:t xml:space="preserve"> for details on the</w:t>
      </w:r>
      <w:r w:rsidR="0032447E">
        <w:t xml:space="preserve"> </w:t>
      </w:r>
      <w:r w:rsidR="0032447E" w:rsidRPr="00670854">
        <w:rPr>
          <w:b/>
          <w:bCs/>
        </w:rPr>
        <w:t>Edit Layers</w:t>
      </w:r>
      <w:r w:rsidR="0032447E">
        <w:t xml:space="preserve"> button</w:t>
      </w:r>
      <w:r w:rsidR="00E81575">
        <w:t xml:space="preserve">, the </w:t>
      </w:r>
      <w:r w:rsidR="00E81575">
        <w:rPr>
          <w:b/>
        </w:rPr>
        <w:t>Multiple Evacuation Messages</w:t>
      </w:r>
      <w:r w:rsidR="00E81575">
        <w:t xml:space="preserve"> button</w:t>
      </w:r>
      <w:r w:rsidR="0032447E">
        <w:t xml:space="preserve"> and other</w:t>
      </w:r>
      <w:r>
        <w:t xml:space="preserve"> controls in the </w:t>
      </w:r>
      <w:r w:rsidR="00DE7185">
        <w:t>Map Viewer</w:t>
      </w:r>
      <w:r>
        <w:t>.</w:t>
      </w:r>
    </w:p>
    <w:p w14:paraId="29B936CC" w14:textId="77777777" w:rsidR="002D3490" w:rsidRDefault="002D3490"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492"/>
      </w:tblGrid>
      <w:tr w:rsidR="00C45D2B" w14:paraId="7BAAE273" w14:textId="77777777" w:rsidTr="002D3490">
        <w:tc>
          <w:tcPr>
            <w:tcW w:w="4146" w:type="dxa"/>
          </w:tcPr>
          <w:p w14:paraId="6EBC10C7" w14:textId="3B2B1B83" w:rsidR="002555A9" w:rsidRDefault="00A30DD1" w:rsidP="002555A9">
            <w:pPr>
              <w:pStyle w:val="bodytext1"/>
              <w:keepNext/>
              <w:jc w:val="center"/>
            </w:pPr>
            <w:r w:rsidRPr="00A30DD1">
              <w:rPr>
                <w:noProof/>
              </w:rPr>
              <w:drawing>
                <wp:inline distT="0" distB="0" distL="0" distR="0" wp14:anchorId="72150610" wp14:editId="04835A7D">
                  <wp:extent cx="2448000" cy="6192000"/>
                  <wp:effectExtent l="19050" t="19050" r="28575" b="18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8000" cy="6192000"/>
                          </a:xfrm>
                          <a:prstGeom prst="rect">
                            <a:avLst/>
                          </a:prstGeom>
                          <a:noFill/>
                          <a:ln w="12700">
                            <a:solidFill>
                              <a:schemeClr val="tx1"/>
                            </a:solidFill>
                          </a:ln>
                        </pic:spPr>
                      </pic:pic>
                    </a:graphicData>
                  </a:graphic>
                </wp:inline>
              </w:drawing>
            </w:r>
          </w:p>
          <w:p w14:paraId="3FDC86FF" w14:textId="77968CE8" w:rsidR="002555A9" w:rsidRDefault="002555A9" w:rsidP="00F966D3">
            <w:pPr>
              <w:pStyle w:val="Caption"/>
            </w:pPr>
            <w:bookmarkStart w:id="1064" w:name="_Ref85411830"/>
            <w:r>
              <w:t xml:space="preserve">Figure </w:t>
            </w:r>
            <w:r w:rsidR="0082198C">
              <w:fldChar w:fldCharType="begin"/>
            </w:r>
            <w:r w:rsidR="0082198C">
              <w:instrText xml:space="preserve"> SEQ Figure \* ARABIC </w:instrText>
            </w:r>
            <w:r w:rsidR="0082198C">
              <w:fldChar w:fldCharType="separate"/>
            </w:r>
            <w:ins w:id="1065" w:author="Leorey" w:date="2021-11-07T15:42:00Z">
              <w:r w:rsidR="00D3664A">
                <w:rPr>
                  <w:noProof/>
                </w:rPr>
                <w:t>26</w:t>
              </w:r>
            </w:ins>
            <w:del w:id="1066" w:author="Leorey" w:date="2021-11-07T12:28:00Z">
              <w:r w:rsidR="00AE5C90" w:rsidDel="007F13C8">
                <w:rPr>
                  <w:noProof/>
                </w:rPr>
                <w:delText>22</w:delText>
              </w:r>
            </w:del>
            <w:r w:rsidR="0082198C">
              <w:rPr>
                <w:noProof/>
              </w:rPr>
              <w:fldChar w:fldCharType="end"/>
            </w:r>
            <w:bookmarkEnd w:id="1064"/>
            <w:r>
              <w:t xml:space="preserve">.  </w:t>
            </w:r>
            <w:r w:rsidR="009B15B6">
              <w:t>Scenario Settings</w:t>
            </w:r>
            <w:r>
              <w:t xml:space="preserve"> </w:t>
            </w:r>
            <w:r>
              <w:rPr>
                <w:noProof/>
              </w:rPr>
              <w:t xml:space="preserve">panel </w:t>
            </w:r>
          </w:p>
          <w:p w14:paraId="031F523F" w14:textId="77777777" w:rsidR="00C45D2B" w:rsidRDefault="00C45D2B" w:rsidP="00B409A0">
            <w:pPr>
              <w:pStyle w:val="bodytext1"/>
            </w:pPr>
          </w:p>
        </w:tc>
        <w:tc>
          <w:tcPr>
            <w:tcW w:w="5492" w:type="dxa"/>
          </w:tcPr>
          <w:p w14:paraId="184A73E9" w14:textId="62B80079" w:rsidR="00A173B1" w:rsidRPr="00670854" w:rsidRDefault="00A173B1" w:rsidP="00A173B1">
            <w:pPr>
              <w:pStyle w:val="bodytext1"/>
            </w:pPr>
            <w:r w:rsidRPr="00670854">
              <w:t xml:space="preserve">The </w:t>
            </w:r>
            <w:r w:rsidR="004F09EC">
              <w:t>contents</w:t>
            </w:r>
            <w:r w:rsidRPr="00670854">
              <w:t xml:space="preserve"> </w:t>
            </w:r>
            <w:r w:rsidR="004F09EC">
              <w:t>of</w:t>
            </w:r>
            <w:r w:rsidRPr="00670854">
              <w:t xml:space="preserve"> the </w:t>
            </w:r>
            <w:r w:rsidRPr="00670854">
              <w:rPr>
                <w:b/>
              </w:rPr>
              <w:t>Scenario Settings</w:t>
            </w:r>
            <w:r w:rsidRPr="00670854" w:rsidDel="00531248">
              <w:t xml:space="preserve"> </w:t>
            </w:r>
            <w:r w:rsidRPr="00670854">
              <w:t>panel are described as follows:</w:t>
            </w:r>
          </w:p>
          <w:p w14:paraId="7B4D75AD" w14:textId="3E63169D" w:rsidR="00A173B1" w:rsidRPr="00670854" w:rsidRDefault="00A173B1" w:rsidP="00441358">
            <w:pPr>
              <w:pStyle w:val="bodytext1"/>
              <w:numPr>
                <w:ilvl w:val="0"/>
                <w:numId w:val="21"/>
              </w:numPr>
            </w:pPr>
            <w:r w:rsidRPr="00670854">
              <w:rPr>
                <w:b/>
              </w:rPr>
              <w:t>Select a region</w:t>
            </w:r>
            <w:r w:rsidRPr="00670854">
              <w:t xml:space="preserve"> - This </w:t>
            </w:r>
            <w:r w:rsidR="00AE7B7E">
              <w:t>list box</w:t>
            </w:r>
            <w:r w:rsidR="00670854" w:rsidRPr="00670854">
              <w:t xml:space="preserve"> </w:t>
            </w:r>
            <w:r w:rsidR="00AE7B7E">
              <w:t>allows the user to select the region and road network to be used in the scenario.</w:t>
            </w:r>
            <w:r w:rsidR="00A52086">
              <w:t xml:space="preserve"> Only one region can be selected from the list.</w:t>
            </w:r>
            <w:r w:rsidR="00AE7B7E">
              <w:t xml:space="preserve"> </w:t>
            </w:r>
            <w:r w:rsidR="004F09EC">
              <w:t xml:space="preserve">The selected region is highlighted using the controls described in </w:t>
            </w:r>
            <w:r w:rsidR="004F09EC">
              <w:fldChar w:fldCharType="begin"/>
            </w:r>
            <w:r w:rsidR="004F09EC">
              <w:instrText xml:space="preserve"> REF _Ref85631053 \h </w:instrText>
            </w:r>
            <w:r w:rsidR="004F09EC">
              <w:fldChar w:fldCharType="separate"/>
            </w:r>
            <w:r w:rsidR="00D3664A">
              <w:t xml:space="preserve">Table </w:t>
            </w:r>
            <w:r w:rsidR="00D3664A">
              <w:rPr>
                <w:noProof/>
              </w:rPr>
              <w:t>7</w:t>
            </w:r>
            <w:r w:rsidR="004F09EC">
              <w:fldChar w:fldCharType="end"/>
            </w:r>
            <w:r w:rsidRPr="00670854">
              <w:t xml:space="preserve">. </w:t>
            </w:r>
          </w:p>
          <w:p w14:paraId="65A86B5A" w14:textId="19084D9F" w:rsidR="00A173B1" w:rsidRPr="00670854" w:rsidRDefault="00A173B1" w:rsidP="00441358">
            <w:pPr>
              <w:pStyle w:val="bodytext1"/>
              <w:numPr>
                <w:ilvl w:val="0"/>
                <w:numId w:val="21"/>
              </w:numPr>
            </w:pPr>
            <w:r w:rsidRPr="00670854">
              <w:rPr>
                <w:b/>
              </w:rPr>
              <w:t>Fire</w:t>
            </w:r>
            <w:r w:rsidRPr="00670854">
              <w:t xml:space="preserve"> - </w:t>
            </w:r>
            <w:r w:rsidR="00AE7B7E" w:rsidRPr="00670854">
              <w:t xml:space="preserve">This </w:t>
            </w:r>
            <w:r w:rsidR="00AE7B7E">
              <w:t>dropdown box</w:t>
            </w:r>
            <w:r w:rsidR="00AE7B7E" w:rsidRPr="00670854">
              <w:t xml:space="preserve"> </w:t>
            </w:r>
            <w:r w:rsidR="00AE7B7E">
              <w:t>allows the user to select the fire event file to be used in the scenario.</w:t>
            </w:r>
          </w:p>
          <w:p w14:paraId="092B3F21" w14:textId="6E968448" w:rsidR="00A173B1" w:rsidRPr="00670854" w:rsidRDefault="00A173B1" w:rsidP="00441358">
            <w:pPr>
              <w:pStyle w:val="bodytext1"/>
              <w:numPr>
                <w:ilvl w:val="0"/>
                <w:numId w:val="21"/>
              </w:numPr>
            </w:pPr>
            <w:r w:rsidRPr="00670854">
              <w:rPr>
                <w:b/>
              </w:rPr>
              <w:t>Fire ignition time</w:t>
            </w:r>
            <w:r w:rsidRPr="00670854">
              <w:t xml:space="preserve"> - </w:t>
            </w:r>
            <w:r w:rsidR="00AE7B7E" w:rsidRPr="00670854">
              <w:t xml:space="preserve">This </w:t>
            </w:r>
            <w:r w:rsidR="00AE7B7E">
              <w:t>edit box</w:t>
            </w:r>
            <w:r w:rsidR="00AE7B7E" w:rsidRPr="00670854">
              <w:t xml:space="preserve"> </w:t>
            </w:r>
            <w:r w:rsidR="00AE7B7E">
              <w:t>allows the user to enter the ignition time of the fire event used in the scenario.</w:t>
            </w:r>
          </w:p>
          <w:p w14:paraId="74FAAF84" w14:textId="77777777" w:rsidR="00AE7B7E" w:rsidRDefault="00A173B1" w:rsidP="00441358">
            <w:pPr>
              <w:pStyle w:val="bodytext1"/>
              <w:numPr>
                <w:ilvl w:val="0"/>
                <w:numId w:val="21"/>
              </w:numPr>
            </w:pPr>
            <w:r w:rsidRPr="00670854">
              <w:rPr>
                <w:b/>
              </w:rPr>
              <w:t>Population</w:t>
            </w:r>
            <w:r w:rsidRPr="00670854">
              <w:t xml:space="preserve"> - </w:t>
            </w:r>
            <w:r w:rsidR="00AE7B7E" w:rsidRPr="00670854">
              <w:t xml:space="preserve">This </w:t>
            </w:r>
            <w:r w:rsidR="00AE7B7E">
              <w:t>dropdown box</w:t>
            </w:r>
            <w:r w:rsidR="00AE7B7E" w:rsidRPr="00670854">
              <w:t xml:space="preserve"> </w:t>
            </w:r>
            <w:r w:rsidR="00AE7B7E">
              <w:t>allows the user to select the population file to be used in the scenario.</w:t>
            </w:r>
          </w:p>
          <w:p w14:paraId="68AA02AB" w14:textId="1BF8E9A9" w:rsidR="004F09EC" w:rsidRPr="00670854" w:rsidRDefault="00A173B1" w:rsidP="004F09EC">
            <w:pPr>
              <w:pStyle w:val="bodytext1"/>
              <w:numPr>
                <w:ilvl w:val="0"/>
                <w:numId w:val="21"/>
              </w:numPr>
            </w:pPr>
            <w:r w:rsidRPr="00670854">
              <w:rPr>
                <w:b/>
              </w:rPr>
              <w:t xml:space="preserve">Time </w:t>
            </w:r>
            <w:r w:rsidRPr="00670854">
              <w:t xml:space="preserve">- </w:t>
            </w:r>
            <w:r w:rsidR="00AE7B7E" w:rsidRPr="00B078A6">
              <w:t xml:space="preserve">This </w:t>
            </w:r>
            <w:r w:rsidR="00AE7B7E">
              <w:t xml:space="preserve">graphic indicates the time associated with the </w:t>
            </w:r>
            <w:r w:rsidR="00E81575">
              <w:t xml:space="preserve">fire coverage and </w:t>
            </w:r>
            <w:r w:rsidR="00AE7B7E">
              <w:t xml:space="preserve">distribution of population values displayed on the map. The time is set by using </w:t>
            </w:r>
            <w:r w:rsidR="00AE7B7E" w:rsidRPr="008C3215">
              <w:rPr>
                <w:bCs/>
              </w:rPr>
              <w:t>the</w:t>
            </w:r>
            <w:r w:rsidR="00AE7B7E" w:rsidRPr="008C3215">
              <w:rPr>
                <w:b/>
              </w:rPr>
              <w:t xml:space="preserve"> Time</w:t>
            </w:r>
            <w:r w:rsidR="00AE7B7E">
              <w:rPr>
                <w:b/>
              </w:rPr>
              <w:t xml:space="preserve"> Slider.</w:t>
            </w:r>
            <w:r w:rsidR="00AE7B7E" w:rsidRPr="008C3215">
              <w:rPr>
                <w:b/>
              </w:rPr>
              <w:t xml:space="preserve"> </w:t>
            </w:r>
            <w:r w:rsidR="004F09EC" w:rsidRPr="004F09EC">
              <w:rPr>
                <w:bCs/>
              </w:rPr>
              <w:t>The</w:t>
            </w:r>
            <w:r w:rsidR="004F09EC">
              <w:rPr>
                <w:b/>
              </w:rPr>
              <w:t xml:space="preserve"> Time Slider </w:t>
            </w:r>
            <w:r w:rsidR="004F09EC">
              <w:t xml:space="preserve">is one of the controls described in </w:t>
            </w:r>
            <w:r w:rsidR="004F09EC">
              <w:fldChar w:fldCharType="begin"/>
            </w:r>
            <w:r w:rsidR="004F09EC">
              <w:instrText xml:space="preserve"> REF _Ref85631053 \h </w:instrText>
            </w:r>
            <w:r w:rsidR="004F09EC">
              <w:fldChar w:fldCharType="separate"/>
            </w:r>
            <w:r w:rsidR="00D3664A">
              <w:t xml:space="preserve">Table </w:t>
            </w:r>
            <w:r w:rsidR="00D3664A">
              <w:rPr>
                <w:noProof/>
              </w:rPr>
              <w:t>7</w:t>
            </w:r>
            <w:r w:rsidR="004F09EC">
              <w:fldChar w:fldCharType="end"/>
            </w:r>
            <w:r w:rsidR="004F09EC" w:rsidRPr="00670854">
              <w:t xml:space="preserve">. </w:t>
            </w:r>
          </w:p>
          <w:p w14:paraId="77EB693A" w14:textId="69D21D05" w:rsidR="00A173B1" w:rsidRPr="00670854" w:rsidRDefault="00A173B1" w:rsidP="00441358">
            <w:pPr>
              <w:pStyle w:val="bodytext1"/>
              <w:numPr>
                <w:ilvl w:val="0"/>
                <w:numId w:val="21"/>
              </w:numPr>
            </w:pPr>
            <w:r w:rsidRPr="00670854">
              <w:rPr>
                <w:b/>
              </w:rPr>
              <w:t>Show evacuation zones</w:t>
            </w:r>
            <w:r w:rsidR="00AE7B7E">
              <w:rPr>
                <w:b/>
              </w:rPr>
              <w:t xml:space="preserve"> </w:t>
            </w:r>
            <w:r w:rsidR="00AE7B7E">
              <w:t>–</w:t>
            </w:r>
            <w:r w:rsidRPr="00670854">
              <w:t xml:space="preserve"> </w:t>
            </w:r>
            <w:r w:rsidR="00AE7B7E">
              <w:t>This control toggles on/off the display of the evacuation zones in the Map Viewer</w:t>
            </w:r>
            <w:r w:rsidR="00E81575">
              <w:t xml:space="preserve">, </w:t>
            </w:r>
            <w:r w:rsidR="00351451">
              <w:t xml:space="preserve">so that </w:t>
            </w:r>
            <w:r w:rsidR="00A30DD1">
              <w:t>the evacuation zones</w:t>
            </w:r>
            <w:r w:rsidR="00351451">
              <w:t xml:space="preserve"> can be referenced in the evacuation plan.</w:t>
            </w:r>
          </w:p>
          <w:p w14:paraId="1D30D1C8" w14:textId="29BAE847" w:rsidR="00A173B1" w:rsidRDefault="00A173B1" w:rsidP="00441358">
            <w:pPr>
              <w:pStyle w:val="bodytext1"/>
              <w:numPr>
                <w:ilvl w:val="0"/>
                <w:numId w:val="21"/>
              </w:numPr>
            </w:pPr>
            <w:r w:rsidRPr="00670854">
              <w:rPr>
                <w:b/>
              </w:rPr>
              <w:t xml:space="preserve">Evacuation plan </w:t>
            </w:r>
            <w:r w:rsidRPr="00670854">
              <w:t xml:space="preserve">- </w:t>
            </w:r>
            <w:r w:rsidR="00E81575">
              <w:t xml:space="preserve">This list box displays the evacuation messages issued and the time of issue as part of the evacuation plan. When a specific message </w:t>
            </w:r>
            <w:r w:rsidR="000775E8">
              <w:t xml:space="preserve">in the list box </w:t>
            </w:r>
            <w:r w:rsidR="00E81575">
              <w:t xml:space="preserve">is selected, the associated evacuation zones will be highlighted in the </w:t>
            </w:r>
            <w:r w:rsidR="000775E8">
              <w:t>Map Viewer</w:t>
            </w:r>
            <w:r w:rsidR="00E81575">
              <w:t>.</w:t>
            </w:r>
            <w:r w:rsidR="0076340A">
              <w:t xml:space="preserve"> The evacuation messages are set using the </w:t>
            </w:r>
            <w:r w:rsidR="0076340A" w:rsidRPr="0076340A">
              <w:rPr>
                <w:b/>
                <w:bCs/>
              </w:rPr>
              <w:t>Evacuation Messages</w:t>
            </w:r>
            <w:r w:rsidR="0076340A">
              <w:t xml:space="preserve"> dialog, as shown in </w:t>
            </w:r>
            <w:r w:rsidR="0076340A">
              <w:fldChar w:fldCharType="begin"/>
            </w:r>
            <w:r w:rsidR="0076340A">
              <w:instrText xml:space="preserve"> REF _Ref85733414 \h </w:instrText>
            </w:r>
            <w:r w:rsidR="0076340A">
              <w:fldChar w:fldCharType="separate"/>
            </w:r>
            <w:ins w:id="1067" w:author="Leorey" w:date="2021-11-07T15:42:00Z">
              <w:r w:rsidR="00D3664A">
                <w:t xml:space="preserve">Figure </w:t>
              </w:r>
              <w:r w:rsidR="00D3664A">
                <w:rPr>
                  <w:noProof/>
                </w:rPr>
                <w:t>27</w:t>
              </w:r>
            </w:ins>
            <w:del w:id="1068" w:author="Leorey" w:date="2021-11-07T12:39:00Z">
              <w:r w:rsidR="00AE5C90" w:rsidDel="007F13C8">
                <w:delText xml:space="preserve">Figure </w:delText>
              </w:r>
              <w:r w:rsidR="00AE5C90" w:rsidDel="007F13C8">
                <w:rPr>
                  <w:noProof/>
                </w:rPr>
                <w:delText>23</w:delText>
              </w:r>
            </w:del>
            <w:r w:rsidR="0076340A">
              <w:fldChar w:fldCharType="end"/>
            </w:r>
            <w:r w:rsidR="0076340A">
              <w:t xml:space="preserve">. The description of the controls in the dialog  is given in </w:t>
            </w:r>
            <w:r w:rsidR="0076340A">
              <w:fldChar w:fldCharType="begin"/>
            </w:r>
            <w:r w:rsidR="0076340A">
              <w:instrText xml:space="preserve"> REF _Ref85733739 \h </w:instrText>
            </w:r>
            <w:r w:rsidR="0076340A">
              <w:fldChar w:fldCharType="separate"/>
            </w:r>
            <w:r w:rsidR="00D3664A">
              <w:t xml:space="preserve">Table </w:t>
            </w:r>
            <w:r w:rsidR="00D3664A">
              <w:rPr>
                <w:noProof/>
              </w:rPr>
              <w:t>8</w:t>
            </w:r>
            <w:r w:rsidR="0076340A">
              <w:fldChar w:fldCharType="end"/>
            </w:r>
            <w:r w:rsidR="0076340A">
              <w:t>.</w:t>
            </w:r>
          </w:p>
          <w:p w14:paraId="6A475FF8" w14:textId="75D83ED3" w:rsidR="009B15B6" w:rsidRPr="00670854" w:rsidRDefault="009B15B6" w:rsidP="00441358">
            <w:pPr>
              <w:pStyle w:val="bodytext1"/>
              <w:numPr>
                <w:ilvl w:val="0"/>
                <w:numId w:val="21"/>
              </w:numPr>
            </w:pPr>
            <w:r>
              <w:rPr>
                <w:b/>
              </w:rPr>
              <w:t xml:space="preserve">Maximum speed on roads 60% </w:t>
            </w:r>
            <w:r w:rsidRPr="009B15B6">
              <w:t>-</w:t>
            </w:r>
            <w:r>
              <w:t xml:space="preserve"> </w:t>
            </w:r>
            <w:r w:rsidRPr="00AE7B7E">
              <w:rPr>
                <w:highlight w:val="yellow"/>
              </w:rPr>
              <w:t>XXXX</w:t>
            </w:r>
          </w:p>
          <w:p w14:paraId="74EC94EF" w14:textId="16702207" w:rsidR="00A173B1" w:rsidRPr="00670854" w:rsidRDefault="00A173B1" w:rsidP="00441358">
            <w:pPr>
              <w:pStyle w:val="bodytext1"/>
              <w:numPr>
                <w:ilvl w:val="0"/>
                <w:numId w:val="21"/>
              </w:numPr>
            </w:pPr>
            <w:r w:rsidRPr="00670854">
              <w:rPr>
                <w:b/>
              </w:rPr>
              <w:t xml:space="preserve">Map &amp; Layers Settings </w:t>
            </w:r>
            <w:r w:rsidR="004B6347" w:rsidRPr="00670854">
              <w:t>–</w:t>
            </w:r>
            <w:r w:rsidRPr="00670854">
              <w:t xml:space="preserve"> </w:t>
            </w:r>
            <w:r w:rsidR="00AE7B7E">
              <w:t xml:space="preserve">This control will open the </w:t>
            </w:r>
            <w:r w:rsidR="00AE7B7E" w:rsidRPr="00670854">
              <w:rPr>
                <w:b/>
              </w:rPr>
              <w:t xml:space="preserve">Map &amp; Layers Settings </w:t>
            </w:r>
            <w:r w:rsidR="00AE7B7E" w:rsidRPr="00AE7B7E">
              <w:rPr>
                <w:bCs/>
              </w:rPr>
              <w:t>panel</w:t>
            </w:r>
            <w:r w:rsidR="00AE7B7E">
              <w:rPr>
                <w:b/>
              </w:rPr>
              <w:t xml:space="preserve">. </w:t>
            </w:r>
            <w:r w:rsidR="004B6347" w:rsidRPr="00670854">
              <w:t>Please refer to</w:t>
            </w:r>
            <w:r w:rsidR="00B22FD7" w:rsidRPr="00670854">
              <w:t xml:space="preserve"> </w:t>
            </w:r>
            <w:r w:rsidR="00B22FD7" w:rsidRPr="00670854">
              <w:rPr>
                <w:b/>
                <w:bCs/>
              </w:rPr>
              <w:fldChar w:fldCharType="begin"/>
            </w:r>
            <w:r w:rsidR="00B22FD7" w:rsidRPr="00670854">
              <w:rPr>
                <w:b/>
                <w:bCs/>
              </w:rPr>
              <w:instrText xml:space="preserve"> REF _Ref83766940 \r \h  \* MERGEFORMAT </w:instrText>
            </w:r>
            <w:r w:rsidR="00B22FD7" w:rsidRPr="00670854">
              <w:rPr>
                <w:b/>
                <w:bCs/>
              </w:rPr>
            </w:r>
            <w:r w:rsidR="00B22FD7" w:rsidRPr="00670854">
              <w:rPr>
                <w:b/>
                <w:bCs/>
              </w:rPr>
              <w:fldChar w:fldCharType="separate"/>
            </w:r>
            <w:r w:rsidR="00D3664A">
              <w:rPr>
                <w:b/>
                <w:bCs/>
              </w:rPr>
              <w:t>9</w:t>
            </w:r>
            <w:r w:rsidR="00B22FD7" w:rsidRPr="00670854">
              <w:rPr>
                <w:b/>
                <w:bCs/>
              </w:rPr>
              <w:fldChar w:fldCharType="end"/>
            </w:r>
            <w:r w:rsidR="00B22FD7" w:rsidRPr="00670854">
              <w:rPr>
                <w:b/>
                <w:bCs/>
              </w:rPr>
              <w:t xml:space="preserve"> </w:t>
            </w:r>
            <w:r w:rsidR="00B22FD7" w:rsidRPr="00670854">
              <w:rPr>
                <w:b/>
                <w:bCs/>
              </w:rPr>
              <w:fldChar w:fldCharType="begin"/>
            </w:r>
            <w:r w:rsidR="00B22FD7" w:rsidRPr="00670854">
              <w:rPr>
                <w:b/>
                <w:bCs/>
              </w:rPr>
              <w:instrText xml:space="preserve"> REF _Ref83766951 \h  \* MERGEFORMAT </w:instrText>
            </w:r>
            <w:r w:rsidR="00B22FD7" w:rsidRPr="00670854">
              <w:rPr>
                <w:b/>
                <w:bCs/>
              </w:rPr>
            </w:r>
            <w:r w:rsidR="00B22FD7" w:rsidRPr="00670854">
              <w:rPr>
                <w:b/>
                <w:bCs/>
              </w:rPr>
              <w:fldChar w:fldCharType="separate"/>
            </w:r>
            <w:ins w:id="1069" w:author="Leorey" w:date="2021-11-07T15:42:00Z">
              <w:r w:rsidR="00D3664A" w:rsidRPr="00D3664A">
                <w:rPr>
                  <w:b/>
                  <w:bCs/>
                  <w:rPrChange w:id="1070" w:author="Leorey" w:date="2021-11-07T15:42:00Z">
                    <w:rPr/>
                  </w:rPrChange>
                </w:rPr>
                <w:t>Appendix E: Map and Layer Settings</w:t>
              </w:r>
            </w:ins>
            <w:del w:id="1071" w:author="Leorey" w:date="2021-11-07T12:39:00Z">
              <w:r w:rsidR="00AE5C90" w:rsidRPr="00AE5C90" w:rsidDel="007F13C8">
                <w:rPr>
                  <w:b/>
                  <w:bCs/>
                </w:rPr>
                <w:delText>Appendix E: Map and Layer Settings</w:delText>
              </w:r>
            </w:del>
            <w:r w:rsidR="00B22FD7" w:rsidRPr="00670854">
              <w:rPr>
                <w:b/>
                <w:bCs/>
              </w:rPr>
              <w:fldChar w:fldCharType="end"/>
            </w:r>
            <w:r w:rsidR="00B22FD7" w:rsidRPr="00670854">
              <w:t xml:space="preserve"> </w:t>
            </w:r>
            <w:r w:rsidR="004B6347" w:rsidRPr="00670854">
              <w:t xml:space="preserve"> </w:t>
            </w:r>
            <w:r w:rsidR="00B22FD7" w:rsidRPr="00670854">
              <w:t xml:space="preserve"> for detailed information</w:t>
            </w:r>
            <w:r w:rsidR="00AE7B7E">
              <w:t xml:space="preserve"> on the controls and options </w:t>
            </w:r>
            <w:r w:rsidR="00A30DD1">
              <w:t>in the</w:t>
            </w:r>
            <w:r w:rsidR="00AE7B7E">
              <w:t xml:space="preserve"> </w:t>
            </w:r>
            <w:r w:rsidR="00AE7B7E" w:rsidRPr="00670854">
              <w:rPr>
                <w:b/>
              </w:rPr>
              <w:t>Map &amp; Layers Settings</w:t>
            </w:r>
            <w:r w:rsidR="00A30DD1">
              <w:rPr>
                <w:b/>
              </w:rPr>
              <w:t xml:space="preserve"> </w:t>
            </w:r>
            <w:r w:rsidR="00A30DD1" w:rsidRPr="00A30DD1">
              <w:rPr>
                <w:bCs/>
              </w:rPr>
              <w:t>panel.</w:t>
            </w:r>
          </w:p>
          <w:p w14:paraId="63A2E7FE" w14:textId="77777777" w:rsidR="00C45D2B" w:rsidRPr="00670854" w:rsidRDefault="00C45D2B" w:rsidP="00B409A0">
            <w:pPr>
              <w:pStyle w:val="bodytext1"/>
            </w:pPr>
          </w:p>
        </w:tc>
      </w:tr>
    </w:tbl>
    <w:p w14:paraId="7D587BEB" w14:textId="77777777" w:rsidR="00C45D2B" w:rsidRDefault="00C45D2B" w:rsidP="00B409A0">
      <w:pPr>
        <w:pStyle w:val="bodytext1"/>
      </w:pPr>
    </w:p>
    <w:p w14:paraId="06AB0B3A" w14:textId="77777777" w:rsidR="009B15B6" w:rsidRDefault="009B15B6" w:rsidP="00B409A0">
      <w:pPr>
        <w:pStyle w:val="bodytext1"/>
      </w:pPr>
    </w:p>
    <w:p w14:paraId="2005B402" w14:textId="3E0411AE" w:rsidR="00B2588A" w:rsidRDefault="00B2588A" w:rsidP="00B2588A">
      <w:pPr>
        <w:pStyle w:val="Caption"/>
      </w:pPr>
      <w:bookmarkStart w:id="1072" w:name="_Ref85631053"/>
      <w:r>
        <w:lastRenderedPageBreak/>
        <w:t xml:space="preserve">Table </w:t>
      </w:r>
      <w:r w:rsidR="0082198C">
        <w:fldChar w:fldCharType="begin"/>
      </w:r>
      <w:r w:rsidR="0082198C">
        <w:instrText xml:space="preserve"> SEQ Table \* ARABIC </w:instrText>
      </w:r>
      <w:r w:rsidR="0082198C">
        <w:fldChar w:fldCharType="separate"/>
      </w:r>
      <w:r w:rsidR="00D3664A">
        <w:rPr>
          <w:noProof/>
        </w:rPr>
        <w:t>7</w:t>
      </w:r>
      <w:r w:rsidR="0082198C">
        <w:rPr>
          <w:noProof/>
        </w:rPr>
        <w:fldChar w:fldCharType="end"/>
      </w:r>
      <w:bookmarkEnd w:id="1072"/>
      <w:r>
        <w:t xml:space="preserve">.  </w:t>
      </w:r>
      <w:r w:rsidR="004F09EC">
        <w:t xml:space="preserve">Additional </w:t>
      </w:r>
      <w:r>
        <w:t>Controls in the Scenario Settings panel</w:t>
      </w:r>
    </w:p>
    <w:tbl>
      <w:tblPr>
        <w:tblStyle w:val="TableGrid"/>
        <w:tblW w:w="0" w:type="auto"/>
        <w:tblLayout w:type="fixed"/>
        <w:tblLook w:val="04A0" w:firstRow="1" w:lastRow="0" w:firstColumn="1" w:lastColumn="0" w:noHBand="0" w:noVBand="1"/>
      </w:tblPr>
      <w:tblGrid>
        <w:gridCol w:w="1555"/>
        <w:gridCol w:w="8073"/>
      </w:tblGrid>
      <w:tr w:rsidR="00B63F7B" w14:paraId="30E0AA09" w14:textId="77777777" w:rsidTr="0032447E">
        <w:tc>
          <w:tcPr>
            <w:tcW w:w="1555" w:type="dxa"/>
          </w:tcPr>
          <w:p w14:paraId="25381E25" w14:textId="77777777" w:rsidR="00B63F7B" w:rsidRPr="00A9016E" w:rsidRDefault="00B63F7B" w:rsidP="0032447E">
            <w:pPr>
              <w:pStyle w:val="bodytext1"/>
              <w:jc w:val="center"/>
              <w:rPr>
                <w:b/>
                <w:bCs/>
                <w:sz w:val="24"/>
                <w:szCs w:val="24"/>
              </w:rPr>
            </w:pPr>
            <w:r w:rsidRPr="00A9016E">
              <w:rPr>
                <w:b/>
                <w:bCs/>
                <w:sz w:val="24"/>
                <w:szCs w:val="24"/>
              </w:rPr>
              <w:t>Control</w:t>
            </w:r>
          </w:p>
        </w:tc>
        <w:tc>
          <w:tcPr>
            <w:tcW w:w="8073" w:type="dxa"/>
          </w:tcPr>
          <w:p w14:paraId="74E92FEE" w14:textId="77777777" w:rsidR="00B63F7B" w:rsidRPr="00A9016E" w:rsidRDefault="00B63F7B" w:rsidP="0032447E">
            <w:pPr>
              <w:pStyle w:val="bodytext1"/>
              <w:jc w:val="center"/>
              <w:rPr>
                <w:b/>
                <w:bCs/>
                <w:sz w:val="24"/>
                <w:szCs w:val="24"/>
              </w:rPr>
            </w:pPr>
            <w:r w:rsidRPr="00A9016E">
              <w:rPr>
                <w:b/>
                <w:bCs/>
                <w:sz w:val="24"/>
                <w:szCs w:val="24"/>
              </w:rPr>
              <w:t>Description</w:t>
            </w:r>
          </w:p>
        </w:tc>
      </w:tr>
      <w:tr w:rsidR="00B63F7B" w14:paraId="380814B0" w14:textId="77777777" w:rsidTr="0032447E">
        <w:tc>
          <w:tcPr>
            <w:tcW w:w="1555" w:type="dxa"/>
          </w:tcPr>
          <w:p w14:paraId="35E7D664" w14:textId="77777777" w:rsidR="00B63F7B" w:rsidRPr="00F551DE" w:rsidRDefault="00B63F7B" w:rsidP="0032447E">
            <w:pPr>
              <w:pStyle w:val="bodytext1"/>
              <w:spacing w:before="120"/>
              <w:jc w:val="center"/>
              <w:rPr>
                <w:noProof/>
              </w:rPr>
            </w:pPr>
            <w:r w:rsidRPr="00554449">
              <w:rPr>
                <w:noProof/>
              </w:rPr>
              <w:drawing>
                <wp:inline distT="0" distB="0" distL="0" distR="0" wp14:anchorId="3D4C9CFE" wp14:editId="3F2F87BA">
                  <wp:extent cx="327600" cy="2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1D76C10A" wp14:editId="6FD867A2">
                  <wp:extent cx="334800" cy="216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1A1879DF" w14:textId="0FA8748C" w:rsidR="00B63F7B" w:rsidRPr="00EC0EDB" w:rsidRDefault="00B63F7B" w:rsidP="0032447E">
            <w:pPr>
              <w:pStyle w:val="bodytext1"/>
              <w:rPr>
                <w:b/>
              </w:rPr>
            </w:pPr>
            <w:r w:rsidRPr="00EC0EDB">
              <w:rPr>
                <w:b/>
              </w:rPr>
              <w:t>Show/Hide</w:t>
            </w:r>
            <w:r w:rsidRPr="00EC0EDB">
              <w:t xml:space="preserve"> -  This control toggles on/off the display of the </w:t>
            </w:r>
            <w:r>
              <w:t>road network</w:t>
            </w:r>
            <w:r w:rsidRPr="00EC0EDB">
              <w:t xml:space="preserve"> layer for the </w:t>
            </w:r>
            <w:r>
              <w:t>selected region</w:t>
            </w:r>
            <w:r w:rsidRPr="00EC0EDB">
              <w:t xml:space="preserve">. </w:t>
            </w:r>
          </w:p>
        </w:tc>
      </w:tr>
      <w:tr w:rsidR="00B63F7B" w14:paraId="5E5B4849" w14:textId="77777777" w:rsidTr="0032447E">
        <w:tc>
          <w:tcPr>
            <w:tcW w:w="1555" w:type="dxa"/>
          </w:tcPr>
          <w:p w14:paraId="290E7204" w14:textId="77777777" w:rsidR="00B63F7B" w:rsidRPr="00F551DE" w:rsidRDefault="00B63F7B" w:rsidP="0032447E">
            <w:pPr>
              <w:pStyle w:val="bodytext1"/>
              <w:spacing w:before="120"/>
              <w:jc w:val="center"/>
              <w:rPr>
                <w:noProof/>
              </w:rPr>
            </w:pPr>
            <w:r w:rsidRPr="00554449">
              <w:rPr>
                <w:noProof/>
              </w:rPr>
              <w:drawing>
                <wp:inline distT="0" distB="0" distL="0" distR="0" wp14:anchorId="5C0CAB3C" wp14:editId="6D120086">
                  <wp:extent cx="234000" cy="3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A38C145" w14:textId="06141315" w:rsidR="00B63F7B" w:rsidRPr="00EC0EDB" w:rsidRDefault="00B63F7B" w:rsidP="0032447E">
            <w:pPr>
              <w:pStyle w:val="bodytext1"/>
              <w:rPr>
                <w:b/>
              </w:rPr>
            </w:pPr>
            <w:r w:rsidRPr="00EC0EDB">
              <w:rPr>
                <w:b/>
              </w:rPr>
              <w:t>Move Highlight Up</w:t>
            </w:r>
            <w:r w:rsidRPr="00EC0EDB">
              <w:t xml:space="preserve"> -  This control, when clicked, moves the highlight in the </w:t>
            </w:r>
            <w:r>
              <w:t>region</w:t>
            </w:r>
            <w:r w:rsidRPr="00EC0EDB">
              <w:t xml:space="preserve"> list one item up. </w:t>
            </w:r>
          </w:p>
        </w:tc>
      </w:tr>
      <w:tr w:rsidR="00B63F7B" w14:paraId="21AF8213" w14:textId="77777777" w:rsidTr="0032447E">
        <w:tc>
          <w:tcPr>
            <w:tcW w:w="1555" w:type="dxa"/>
          </w:tcPr>
          <w:p w14:paraId="6EF0F8A6" w14:textId="77777777" w:rsidR="00B63F7B" w:rsidRPr="00F551DE" w:rsidRDefault="00B63F7B" w:rsidP="0032447E">
            <w:pPr>
              <w:pStyle w:val="bodytext1"/>
              <w:spacing w:before="120"/>
              <w:jc w:val="center"/>
              <w:rPr>
                <w:noProof/>
              </w:rPr>
            </w:pPr>
            <w:r w:rsidRPr="00554449">
              <w:rPr>
                <w:noProof/>
              </w:rPr>
              <w:drawing>
                <wp:inline distT="0" distB="0" distL="0" distR="0" wp14:anchorId="66AB0BD0" wp14:editId="4AF12392">
                  <wp:extent cx="234000" cy="3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D7FFA3B" w14:textId="744A6A2D" w:rsidR="00B63F7B" w:rsidRPr="00EC0EDB" w:rsidRDefault="00B63F7B" w:rsidP="0032447E">
            <w:pPr>
              <w:pStyle w:val="bodytext1"/>
              <w:rPr>
                <w:b/>
              </w:rPr>
            </w:pPr>
            <w:r w:rsidRPr="00EC0EDB">
              <w:rPr>
                <w:b/>
              </w:rPr>
              <w:t>Move Highlight to Top</w:t>
            </w:r>
            <w:r w:rsidRPr="00EC0EDB">
              <w:t xml:space="preserve"> -  This control, when clicked, moves the highlight in the </w:t>
            </w:r>
            <w:r>
              <w:t>region</w:t>
            </w:r>
            <w:r w:rsidRPr="00EC0EDB">
              <w:t xml:space="preserve"> list to the top of the list.</w:t>
            </w:r>
          </w:p>
        </w:tc>
      </w:tr>
      <w:tr w:rsidR="00B63F7B" w14:paraId="631678B9" w14:textId="77777777" w:rsidTr="0032447E">
        <w:tc>
          <w:tcPr>
            <w:tcW w:w="1555" w:type="dxa"/>
          </w:tcPr>
          <w:p w14:paraId="651DE82B" w14:textId="77777777" w:rsidR="00B63F7B" w:rsidRPr="00F551DE" w:rsidRDefault="00B63F7B" w:rsidP="0032447E">
            <w:pPr>
              <w:pStyle w:val="bodytext1"/>
              <w:spacing w:before="120"/>
              <w:jc w:val="center"/>
              <w:rPr>
                <w:noProof/>
              </w:rPr>
            </w:pPr>
            <w:r w:rsidRPr="00554449">
              <w:rPr>
                <w:noProof/>
              </w:rPr>
              <w:drawing>
                <wp:inline distT="0" distB="0" distL="0" distR="0" wp14:anchorId="1FEE7F4B" wp14:editId="1B961F43">
                  <wp:extent cx="208800" cy="324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4760AE96" w14:textId="0BBA448C" w:rsidR="00B63F7B" w:rsidRPr="00EC0EDB" w:rsidRDefault="00B63F7B" w:rsidP="0032447E">
            <w:pPr>
              <w:pStyle w:val="bodytext1"/>
              <w:rPr>
                <w:b/>
              </w:rPr>
            </w:pPr>
            <w:r w:rsidRPr="00EC0EDB">
              <w:rPr>
                <w:b/>
              </w:rPr>
              <w:t>Move Highlight Down</w:t>
            </w:r>
            <w:r w:rsidRPr="00EC0EDB">
              <w:t xml:space="preserve"> -  This control, when clicked, moves the highlight in the </w:t>
            </w:r>
            <w:r>
              <w:t>region</w:t>
            </w:r>
            <w:r w:rsidRPr="00EC0EDB">
              <w:t xml:space="preserve"> list one item down.</w:t>
            </w:r>
          </w:p>
        </w:tc>
      </w:tr>
      <w:tr w:rsidR="00B63F7B" w14:paraId="5AB1B7C2" w14:textId="77777777" w:rsidTr="0032447E">
        <w:tc>
          <w:tcPr>
            <w:tcW w:w="1555" w:type="dxa"/>
          </w:tcPr>
          <w:p w14:paraId="70222EF1" w14:textId="77777777" w:rsidR="00B63F7B" w:rsidRPr="00F551DE" w:rsidRDefault="00B63F7B" w:rsidP="0032447E">
            <w:pPr>
              <w:pStyle w:val="bodytext1"/>
              <w:spacing w:before="120"/>
              <w:jc w:val="center"/>
              <w:rPr>
                <w:noProof/>
              </w:rPr>
            </w:pPr>
            <w:r w:rsidRPr="00554449">
              <w:rPr>
                <w:noProof/>
              </w:rPr>
              <w:drawing>
                <wp:inline distT="0" distB="0" distL="0" distR="0" wp14:anchorId="693A1DF6" wp14:editId="759C5149">
                  <wp:extent cx="216000" cy="3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6A6FB64E" w14:textId="3B2AEE91" w:rsidR="00B63F7B" w:rsidRPr="00EC0EDB" w:rsidRDefault="00B63F7B" w:rsidP="0032447E">
            <w:pPr>
              <w:pStyle w:val="bodytext1"/>
              <w:rPr>
                <w:b/>
              </w:rPr>
            </w:pPr>
            <w:r w:rsidRPr="00EC0EDB">
              <w:rPr>
                <w:b/>
              </w:rPr>
              <w:t>Move Highlight to Bottom</w:t>
            </w:r>
            <w:r w:rsidRPr="00EC0EDB">
              <w:t xml:space="preserve"> -  This control, when clicked, moves the highlight in the </w:t>
            </w:r>
            <w:r>
              <w:t>region</w:t>
            </w:r>
            <w:r w:rsidRPr="00EC0EDB">
              <w:t xml:space="preserve"> list to the bottom of the list.</w:t>
            </w:r>
          </w:p>
        </w:tc>
      </w:tr>
      <w:tr w:rsidR="00B63F7B" w14:paraId="401680CD" w14:textId="77777777" w:rsidTr="0032447E">
        <w:tc>
          <w:tcPr>
            <w:tcW w:w="1555" w:type="dxa"/>
          </w:tcPr>
          <w:p w14:paraId="59528A27" w14:textId="77777777" w:rsidR="00B63F7B" w:rsidRPr="00F551DE" w:rsidRDefault="00B63F7B" w:rsidP="0032447E">
            <w:pPr>
              <w:pStyle w:val="bodytext1"/>
              <w:spacing w:before="120"/>
              <w:jc w:val="center"/>
              <w:rPr>
                <w:noProof/>
              </w:rPr>
            </w:pPr>
            <w:r w:rsidRPr="004E2B17">
              <w:rPr>
                <w:noProof/>
              </w:rPr>
              <w:drawing>
                <wp:inline distT="0" distB="0" distL="0" distR="0" wp14:anchorId="1E719CCC" wp14:editId="07990093">
                  <wp:extent cx="744062" cy="314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4E8ADB93" w14:textId="1C1F61C5" w:rsidR="00B63F7B" w:rsidRDefault="00B63F7B" w:rsidP="0032447E">
            <w:pPr>
              <w:pStyle w:val="bodytext1"/>
              <w:rPr>
                <w:b/>
                <w:highlight w:val="yellow"/>
              </w:rPr>
            </w:pPr>
            <w:r w:rsidRPr="00EC0EDB">
              <w:rPr>
                <w:b/>
              </w:rPr>
              <w:t>Time Slider</w:t>
            </w:r>
            <w:r w:rsidRPr="00EC0EDB">
              <w:t xml:space="preserve"> -  This control, when clicked, allows the user to set the </w:t>
            </w:r>
            <w:r>
              <w:t>population</w:t>
            </w:r>
            <w:r w:rsidRPr="00EC0EDB">
              <w:t xml:space="preserve"> time by </w:t>
            </w:r>
            <w:r>
              <w:t xml:space="preserve">dragging </w:t>
            </w:r>
            <w:r w:rsidRPr="00EC0EDB">
              <w:t xml:space="preserve"> the slider left or right. The new </w:t>
            </w:r>
            <w:r>
              <w:t>population</w:t>
            </w:r>
            <w:r w:rsidRPr="00EC0EDB">
              <w:t xml:space="preserve"> time is shown in the </w:t>
            </w:r>
            <w:r w:rsidRPr="00EC0EDB">
              <w:rPr>
                <w:b/>
              </w:rPr>
              <w:t>Time</w:t>
            </w:r>
            <w:r w:rsidRPr="00EC0EDB">
              <w:t xml:space="preserve"> </w:t>
            </w:r>
            <w:r w:rsidRPr="004F09EC">
              <w:t>Display</w:t>
            </w:r>
            <w:r w:rsidRPr="00EC0EDB">
              <w:t>.</w:t>
            </w:r>
            <w:r>
              <w:t xml:space="preserve"> As the </w:t>
            </w:r>
            <w:r w:rsidRPr="00B63F7B">
              <w:rPr>
                <w:b/>
                <w:bCs/>
              </w:rPr>
              <w:t>Time Slider</w:t>
            </w:r>
            <w:r>
              <w:t xml:space="preserve"> is moved left or right, the distribution of population values is updated on the map.</w:t>
            </w:r>
          </w:p>
        </w:tc>
      </w:tr>
      <w:tr w:rsidR="00B63F7B" w14:paraId="162C51D9" w14:textId="77777777" w:rsidTr="0032447E">
        <w:tc>
          <w:tcPr>
            <w:tcW w:w="1555" w:type="dxa"/>
          </w:tcPr>
          <w:p w14:paraId="7EE72A04" w14:textId="77777777" w:rsidR="00B63F7B" w:rsidRPr="004D7BC9" w:rsidRDefault="00B63F7B" w:rsidP="0032447E">
            <w:pPr>
              <w:pStyle w:val="bodytext1"/>
              <w:spacing w:before="120"/>
              <w:jc w:val="center"/>
              <w:rPr>
                <w:noProof/>
              </w:rPr>
            </w:pPr>
            <w:r w:rsidRPr="001007AC">
              <w:rPr>
                <w:noProof/>
              </w:rPr>
              <w:drawing>
                <wp:inline distT="0" distB="0" distL="0" distR="0" wp14:anchorId="2EE71A00" wp14:editId="72DD4CBC">
                  <wp:extent cx="8477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0543D418" w14:textId="792E961B" w:rsidR="00B63F7B" w:rsidRDefault="00B63F7B" w:rsidP="0032447E">
            <w:pPr>
              <w:pStyle w:val="bodytext1"/>
              <w:rPr>
                <w:b/>
                <w:highlight w:val="yellow"/>
              </w:rPr>
            </w:pPr>
            <w:r>
              <w:rPr>
                <w:b/>
              </w:rPr>
              <w:t>Map &amp; Layer Settings</w:t>
            </w:r>
            <w:r w:rsidRPr="008C3215">
              <w:t xml:space="preserve"> -  This </w:t>
            </w:r>
            <w:r>
              <w:t xml:space="preserve">button toggles on/off the display of the controls for the Map Layers. Please refer to </w:t>
            </w:r>
            <w:r w:rsidRPr="001007AC">
              <w:rPr>
                <w:b/>
                <w:bCs/>
              </w:rPr>
              <w:fldChar w:fldCharType="begin"/>
            </w:r>
            <w:r w:rsidRPr="001007AC">
              <w:rPr>
                <w:b/>
                <w:bCs/>
              </w:rPr>
              <w:instrText xml:space="preserve"> REF _Ref85116211 \r \h </w:instrText>
            </w:r>
            <w:r>
              <w:rPr>
                <w:b/>
                <w:bCs/>
              </w:rPr>
              <w:instrText xml:space="preserve"> \* MERGEFORMAT </w:instrText>
            </w:r>
            <w:r w:rsidRPr="001007AC">
              <w:rPr>
                <w:b/>
                <w:bCs/>
              </w:rPr>
            </w:r>
            <w:r w:rsidRPr="001007AC">
              <w:rPr>
                <w:b/>
                <w:bCs/>
              </w:rPr>
              <w:fldChar w:fldCharType="separate"/>
            </w:r>
            <w:r w:rsidR="00D3664A">
              <w:rPr>
                <w:b/>
                <w:bCs/>
              </w:rPr>
              <w:t>9</w:t>
            </w:r>
            <w:r w:rsidRPr="001007AC">
              <w:rPr>
                <w:b/>
                <w:bCs/>
              </w:rPr>
              <w:fldChar w:fldCharType="end"/>
            </w:r>
            <w:r w:rsidRPr="001007AC">
              <w:rPr>
                <w:b/>
                <w:bCs/>
              </w:rPr>
              <w:t xml:space="preserve"> </w:t>
            </w:r>
            <w:r w:rsidRPr="001007AC">
              <w:rPr>
                <w:b/>
                <w:bCs/>
              </w:rPr>
              <w:fldChar w:fldCharType="begin"/>
            </w:r>
            <w:r w:rsidRPr="001007AC">
              <w:rPr>
                <w:b/>
                <w:bCs/>
              </w:rPr>
              <w:instrText xml:space="preserve"> REF _Ref85116224 \h </w:instrText>
            </w:r>
            <w:r>
              <w:rPr>
                <w:b/>
                <w:bCs/>
              </w:rPr>
              <w:instrText xml:space="preserve"> \* MERGEFORMAT </w:instrText>
            </w:r>
            <w:r w:rsidRPr="001007AC">
              <w:rPr>
                <w:b/>
                <w:bCs/>
              </w:rPr>
            </w:r>
            <w:r w:rsidRPr="001007AC">
              <w:rPr>
                <w:b/>
                <w:bCs/>
              </w:rPr>
              <w:fldChar w:fldCharType="separate"/>
            </w:r>
            <w:ins w:id="1073" w:author="Leorey" w:date="2021-11-07T15:42:00Z">
              <w:r w:rsidR="00D3664A" w:rsidRPr="00D3664A">
                <w:rPr>
                  <w:b/>
                  <w:bCs/>
                  <w:rPrChange w:id="1074" w:author="Leorey" w:date="2021-11-07T15:42:00Z">
                    <w:rPr/>
                  </w:rPrChange>
                </w:rPr>
                <w:t>Appendix E: Map and Layer Settings</w:t>
              </w:r>
            </w:ins>
            <w:del w:id="1075" w:author="Leorey" w:date="2021-11-07T12:39:00Z">
              <w:r w:rsidR="00AE5C90" w:rsidRPr="00AE5C90" w:rsidDel="007F13C8">
                <w:rPr>
                  <w:b/>
                  <w:bCs/>
                </w:rPr>
                <w:delText>Appendix E: Map and Layer Settings</w:delText>
              </w:r>
            </w:del>
            <w:r w:rsidRPr="001007AC">
              <w:rPr>
                <w:b/>
                <w:bCs/>
              </w:rPr>
              <w:fldChar w:fldCharType="end"/>
            </w:r>
            <w:r>
              <w:t xml:space="preserve"> for more information on this </w:t>
            </w:r>
            <w:r w:rsidR="004F09EC">
              <w:t>panel</w:t>
            </w:r>
            <w:r>
              <w:t xml:space="preserve">. </w:t>
            </w:r>
          </w:p>
        </w:tc>
      </w:tr>
    </w:tbl>
    <w:p w14:paraId="3DFCC5AC" w14:textId="01B1F1DD" w:rsidR="00B63F7B" w:rsidRDefault="00B63F7B" w:rsidP="00B409A0">
      <w:pPr>
        <w:pStyle w:val="bodytext1"/>
      </w:pPr>
    </w:p>
    <w:p w14:paraId="31629B34" w14:textId="77777777" w:rsidR="0076340A" w:rsidRDefault="00A30DD1" w:rsidP="0076340A">
      <w:pPr>
        <w:pStyle w:val="bodytext1"/>
        <w:keepNext/>
        <w:jc w:val="center"/>
      </w:pPr>
      <w:r w:rsidRPr="00A30DD1">
        <w:rPr>
          <w:noProof/>
        </w:rPr>
        <w:drawing>
          <wp:inline distT="0" distB="0" distL="0" distR="0" wp14:anchorId="673C87B2" wp14:editId="49B7648A">
            <wp:extent cx="3862800" cy="2520000"/>
            <wp:effectExtent l="19050" t="19050" r="2349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2800" cy="2520000"/>
                    </a:xfrm>
                    <a:prstGeom prst="rect">
                      <a:avLst/>
                    </a:prstGeom>
                    <a:noFill/>
                    <a:ln w="12700">
                      <a:solidFill>
                        <a:schemeClr val="tx1"/>
                      </a:solidFill>
                    </a:ln>
                  </pic:spPr>
                </pic:pic>
              </a:graphicData>
            </a:graphic>
          </wp:inline>
        </w:drawing>
      </w:r>
    </w:p>
    <w:p w14:paraId="229853AC" w14:textId="6E6C0C79" w:rsidR="00A30DD1" w:rsidRDefault="0076340A" w:rsidP="0076340A">
      <w:pPr>
        <w:pStyle w:val="Caption"/>
      </w:pPr>
      <w:bookmarkStart w:id="1076" w:name="_Ref85733414"/>
      <w:r>
        <w:t xml:space="preserve">Figure </w:t>
      </w:r>
      <w:r w:rsidR="0082198C">
        <w:fldChar w:fldCharType="begin"/>
      </w:r>
      <w:r w:rsidR="0082198C">
        <w:instrText xml:space="preserve"> SEQ Figure \* ARABIC </w:instrText>
      </w:r>
      <w:r w:rsidR="0082198C">
        <w:fldChar w:fldCharType="separate"/>
      </w:r>
      <w:ins w:id="1077" w:author="Leorey" w:date="2021-11-07T15:42:00Z">
        <w:r w:rsidR="00D3664A">
          <w:rPr>
            <w:noProof/>
          </w:rPr>
          <w:t>27</w:t>
        </w:r>
      </w:ins>
      <w:del w:id="1078" w:author="Leorey" w:date="2021-11-07T12:28:00Z">
        <w:r w:rsidR="00AE5C90" w:rsidDel="007F13C8">
          <w:rPr>
            <w:noProof/>
          </w:rPr>
          <w:delText>23</w:delText>
        </w:r>
      </w:del>
      <w:r w:rsidR="0082198C">
        <w:rPr>
          <w:noProof/>
        </w:rPr>
        <w:fldChar w:fldCharType="end"/>
      </w:r>
      <w:bookmarkEnd w:id="1076"/>
      <w:r>
        <w:t xml:space="preserve">. </w:t>
      </w:r>
      <w:r w:rsidRPr="0076340A">
        <w:rPr>
          <w:b/>
          <w:bCs w:val="0"/>
        </w:rPr>
        <w:t>Evacuation Messages</w:t>
      </w:r>
      <w:r>
        <w:t xml:space="preserve"> dialog</w:t>
      </w:r>
    </w:p>
    <w:p w14:paraId="18276CF2" w14:textId="77777777" w:rsidR="00576BFA" w:rsidRPr="00576BFA" w:rsidRDefault="00576BFA" w:rsidP="00576BFA"/>
    <w:p w14:paraId="582B9DCD" w14:textId="480EB2F8" w:rsidR="00A17D6F" w:rsidRDefault="00A17D6F" w:rsidP="00576BFA">
      <w:pPr>
        <w:pStyle w:val="Caption"/>
      </w:pPr>
      <w:bookmarkStart w:id="1079" w:name="_Ref85733739"/>
      <w:r>
        <w:lastRenderedPageBreak/>
        <w:t xml:space="preserve">Table </w:t>
      </w:r>
      <w:r w:rsidR="0082198C">
        <w:fldChar w:fldCharType="begin"/>
      </w:r>
      <w:r w:rsidR="0082198C">
        <w:instrText xml:space="preserve"> SEQ Table \* ARABIC </w:instrText>
      </w:r>
      <w:r w:rsidR="0082198C">
        <w:fldChar w:fldCharType="separate"/>
      </w:r>
      <w:r w:rsidR="00D3664A">
        <w:rPr>
          <w:noProof/>
        </w:rPr>
        <w:t>8</w:t>
      </w:r>
      <w:r w:rsidR="0082198C">
        <w:rPr>
          <w:noProof/>
        </w:rPr>
        <w:fldChar w:fldCharType="end"/>
      </w:r>
      <w:bookmarkEnd w:id="1079"/>
      <w:r>
        <w:t xml:space="preserve">.  Controls in the </w:t>
      </w:r>
      <w:r w:rsidRPr="0076340A">
        <w:rPr>
          <w:b/>
          <w:bCs w:val="0"/>
        </w:rPr>
        <w:t>Evacuation Messages</w:t>
      </w:r>
      <w:r>
        <w:t xml:space="preserve"> dialog</w:t>
      </w:r>
    </w:p>
    <w:tbl>
      <w:tblPr>
        <w:tblStyle w:val="TableGrid"/>
        <w:tblW w:w="0" w:type="auto"/>
        <w:tblLayout w:type="fixed"/>
        <w:tblLook w:val="04A0" w:firstRow="1" w:lastRow="0" w:firstColumn="1" w:lastColumn="0" w:noHBand="0" w:noVBand="1"/>
      </w:tblPr>
      <w:tblGrid>
        <w:gridCol w:w="3964"/>
        <w:gridCol w:w="5664"/>
      </w:tblGrid>
      <w:tr w:rsidR="00A17D6F" w14:paraId="185F07A3" w14:textId="77777777" w:rsidTr="00A30DD1">
        <w:tc>
          <w:tcPr>
            <w:tcW w:w="3964" w:type="dxa"/>
          </w:tcPr>
          <w:p w14:paraId="1C51B098" w14:textId="77777777" w:rsidR="00A17D6F" w:rsidRPr="00A9016E" w:rsidRDefault="00A17D6F" w:rsidP="00576BFA">
            <w:pPr>
              <w:pStyle w:val="bodytext1"/>
              <w:keepNext/>
              <w:jc w:val="center"/>
              <w:rPr>
                <w:b/>
                <w:bCs/>
                <w:sz w:val="24"/>
                <w:szCs w:val="24"/>
              </w:rPr>
            </w:pPr>
            <w:r w:rsidRPr="00A9016E">
              <w:rPr>
                <w:b/>
                <w:bCs/>
                <w:sz w:val="24"/>
                <w:szCs w:val="24"/>
              </w:rPr>
              <w:t>Control</w:t>
            </w:r>
          </w:p>
        </w:tc>
        <w:tc>
          <w:tcPr>
            <w:tcW w:w="5664" w:type="dxa"/>
          </w:tcPr>
          <w:p w14:paraId="04F07902" w14:textId="77777777" w:rsidR="00A17D6F" w:rsidRPr="00A9016E" w:rsidRDefault="00A17D6F" w:rsidP="00576BFA">
            <w:pPr>
              <w:pStyle w:val="bodytext1"/>
              <w:keepNext/>
              <w:jc w:val="center"/>
              <w:rPr>
                <w:b/>
                <w:bCs/>
                <w:sz w:val="24"/>
                <w:szCs w:val="24"/>
              </w:rPr>
            </w:pPr>
            <w:r w:rsidRPr="00A9016E">
              <w:rPr>
                <w:b/>
                <w:bCs/>
                <w:sz w:val="24"/>
                <w:szCs w:val="24"/>
              </w:rPr>
              <w:t>Description</w:t>
            </w:r>
          </w:p>
        </w:tc>
      </w:tr>
      <w:tr w:rsidR="00A17D6F" w14:paraId="34C9B77F" w14:textId="77777777" w:rsidTr="00A30DD1">
        <w:tc>
          <w:tcPr>
            <w:tcW w:w="3964" w:type="dxa"/>
          </w:tcPr>
          <w:p w14:paraId="10B4BDC0" w14:textId="0537EC3C" w:rsidR="00A17D6F" w:rsidRPr="00F551DE" w:rsidRDefault="00A30DD1" w:rsidP="00576BFA">
            <w:pPr>
              <w:pStyle w:val="bodytext1"/>
              <w:keepNext/>
              <w:spacing w:before="120"/>
              <w:jc w:val="center"/>
              <w:rPr>
                <w:noProof/>
              </w:rPr>
            </w:pPr>
            <w:r w:rsidRPr="00A30DD1">
              <w:rPr>
                <w:noProof/>
              </w:rPr>
              <w:drawing>
                <wp:inline distT="0" distB="0" distL="0" distR="0" wp14:anchorId="47BCBFE5" wp14:editId="3D302B7B">
                  <wp:extent cx="2365200" cy="489600"/>
                  <wp:effectExtent l="0" t="0" r="0" b="571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5200" cy="489600"/>
                          </a:xfrm>
                          <a:prstGeom prst="rect">
                            <a:avLst/>
                          </a:prstGeom>
                          <a:noFill/>
                          <a:ln>
                            <a:noFill/>
                          </a:ln>
                        </pic:spPr>
                      </pic:pic>
                    </a:graphicData>
                  </a:graphic>
                </wp:inline>
              </w:drawing>
            </w:r>
          </w:p>
        </w:tc>
        <w:tc>
          <w:tcPr>
            <w:tcW w:w="5664" w:type="dxa"/>
          </w:tcPr>
          <w:p w14:paraId="6A693B4F" w14:textId="77777777" w:rsidR="00576BFA" w:rsidRDefault="00640C90" w:rsidP="00576BFA">
            <w:pPr>
              <w:pStyle w:val="bodytext1"/>
              <w:keepNext/>
            </w:pPr>
            <w:r>
              <w:rPr>
                <w:b/>
              </w:rPr>
              <w:t xml:space="preserve">Messaged Zones </w:t>
            </w:r>
            <w:r w:rsidR="00A17D6F" w:rsidRPr="00EC0EDB">
              <w:t xml:space="preserve">- This </w:t>
            </w:r>
            <w:r w:rsidR="0076340A">
              <w:t xml:space="preserve">list box </w:t>
            </w:r>
            <w:r>
              <w:t xml:space="preserve">identifies the evacuation zones covered by the messaging. </w:t>
            </w:r>
            <w:r w:rsidR="0076340A">
              <w:t xml:space="preserve">The evacuation zones are selected </w:t>
            </w:r>
            <w:r w:rsidR="00A17D6F" w:rsidRPr="00EC0EDB">
              <w:t xml:space="preserve"> </w:t>
            </w:r>
            <w:r w:rsidR="00576BFA">
              <w:t>by:</w:t>
            </w:r>
          </w:p>
          <w:p w14:paraId="0DFF7657" w14:textId="4BB972F9" w:rsidR="00576BFA" w:rsidRDefault="00576BFA" w:rsidP="00576BFA">
            <w:pPr>
              <w:pStyle w:val="ListNumber"/>
              <w:keepNext/>
            </w:pPr>
            <w:r>
              <w:t xml:space="preserve">Clicking on the </w:t>
            </w:r>
            <w:r w:rsidRPr="00576BFA">
              <w:rPr>
                <w:b/>
                <w:bCs/>
              </w:rPr>
              <w:t>Multiple Evacuation Messages</w:t>
            </w:r>
            <w:r>
              <w:t xml:space="preserve"> </w:t>
            </w:r>
            <w:r w:rsidRPr="00576BFA">
              <w:rPr>
                <w:bCs/>
              </w:rPr>
              <w:t>button</w:t>
            </w:r>
            <w:r>
              <w:t xml:space="preserve"> </w:t>
            </w:r>
            <w:r w:rsidRPr="00576BFA">
              <w:rPr>
                <w:bCs/>
              </w:rPr>
              <w:t>the first time</w:t>
            </w:r>
            <w:r>
              <w:rPr>
                <w:bCs/>
              </w:rPr>
              <w:t xml:space="preserve"> to </w:t>
            </w:r>
            <w:r>
              <w:t>activate the zone selection mode;</w:t>
            </w:r>
          </w:p>
          <w:p w14:paraId="6D8B66A5" w14:textId="1DED1D3B" w:rsidR="00A17D6F" w:rsidRDefault="00576BFA" w:rsidP="00576BFA">
            <w:pPr>
              <w:pStyle w:val="ListNumber"/>
              <w:keepNext/>
            </w:pPr>
            <w:r>
              <w:t>Clicking on all zones to be included in the messaging;</w:t>
            </w:r>
          </w:p>
          <w:p w14:paraId="00E037CF" w14:textId="536F28A4" w:rsidR="00576BFA" w:rsidRPr="00EC0EDB" w:rsidRDefault="00576BFA" w:rsidP="00576BFA">
            <w:pPr>
              <w:pStyle w:val="ListNumber"/>
              <w:keepNext/>
            </w:pPr>
            <w:r>
              <w:t xml:space="preserve">Clicking on the </w:t>
            </w:r>
            <w:r w:rsidRPr="00576BFA">
              <w:rPr>
                <w:b/>
                <w:bCs/>
              </w:rPr>
              <w:t xml:space="preserve">Multiple Evacuation Messages </w:t>
            </w:r>
            <w:r w:rsidRPr="00576BFA">
              <w:rPr>
                <w:bCs/>
              </w:rPr>
              <w:t>button</w:t>
            </w:r>
            <w:r>
              <w:t xml:space="preserve"> </w:t>
            </w:r>
            <w:r>
              <w:rPr>
                <w:bCs/>
              </w:rPr>
              <w:t>a</w:t>
            </w:r>
            <w:r w:rsidRPr="00576BFA">
              <w:rPr>
                <w:bCs/>
              </w:rPr>
              <w:t xml:space="preserve"> </w:t>
            </w:r>
            <w:r>
              <w:rPr>
                <w:bCs/>
              </w:rPr>
              <w:t>second</w:t>
            </w:r>
            <w:r w:rsidRPr="00576BFA">
              <w:rPr>
                <w:bCs/>
              </w:rPr>
              <w:t xml:space="preserve"> time</w:t>
            </w:r>
            <w:r>
              <w:rPr>
                <w:bCs/>
              </w:rPr>
              <w:t xml:space="preserve"> to </w:t>
            </w:r>
            <w:r>
              <w:t xml:space="preserve">end the zone selection mode and open the </w:t>
            </w:r>
            <w:r w:rsidRPr="0076340A">
              <w:rPr>
                <w:b/>
                <w:bCs/>
              </w:rPr>
              <w:t>Evacuation Messages</w:t>
            </w:r>
            <w:r>
              <w:t xml:space="preserve"> dialog.</w:t>
            </w:r>
          </w:p>
        </w:tc>
      </w:tr>
      <w:tr w:rsidR="00A17D6F" w14:paraId="50011C6E" w14:textId="77777777" w:rsidTr="00A30DD1">
        <w:tc>
          <w:tcPr>
            <w:tcW w:w="3964" w:type="dxa"/>
          </w:tcPr>
          <w:p w14:paraId="39915EED" w14:textId="06FC2091" w:rsidR="00A17D6F" w:rsidRPr="00F551DE" w:rsidRDefault="00A30DD1" w:rsidP="00576BFA">
            <w:pPr>
              <w:pStyle w:val="bodytext1"/>
              <w:keepNext/>
              <w:spacing w:before="120"/>
              <w:jc w:val="center"/>
              <w:rPr>
                <w:noProof/>
              </w:rPr>
            </w:pPr>
            <w:r w:rsidRPr="00A30DD1">
              <w:rPr>
                <w:noProof/>
              </w:rPr>
              <w:drawing>
                <wp:inline distT="0" distB="0" distL="0" distR="0" wp14:anchorId="533C7821" wp14:editId="5736FA5B">
                  <wp:extent cx="2379600" cy="489600"/>
                  <wp:effectExtent l="0" t="0" r="1905"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18F37CA2" w14:textId="04DDD65B" w:rsidR="00A17D6F" w:rsidRPr="00EC0EDB" w:rsidRDefault="00640C90" w:rsidP="00576BFA">
            <w:pPr>
              <w:pStyle w:val="bodytext1"/>
              <w:keepNext/>
              <w:rPr>
                <w:b/>
              </w:rPr>
            </w:pPr>
            <w:r>
              <w:rPr>
                <w:b/>
              </w:rPr>
              <w:t xml:space="preserve">Message </w:t>
            </w:r>
            <w:r w:rsidR="00A17D6F">
              <w:rPr>
                <w:b/>
              </w:rPr>
              <w:t>Time</w:t>
            </w:r>
            <w:r w:rsidR="00A17D6F" w:rsidRPr="00EC0EDB">
              <w:t xml:space="preserve"> - This </w:t>
            </w:r>
            <w:r>
              <w:t xml:space="preserve">edit box specifies the time when the messaging is issued. The time can be entered </w:t>
            </w:r>
            <w:r w:rsidR="00A17D6F" w:rsidRPr="00EC0EDB">
              <w:t xml:space="preserve"> </w:t>
            </w:r>
            <w:r>
              <w:t>or set using the up/down arrows in the edit box.</w:t>
            </w:r>
          </w:p>
        </w:tc>
      </w:tr>
      <w:tr w:rsidR="00A17D6F" w14:paraId="2750670F" w14:textId="77777777" w:rsidTr="00A30DD1">
        <w:tc>
          <w:tcPr>
            <w:tcW w:w="3964" w:type="dxa"/>
          </w:tcPr>
          <w:p w14:paraId="55AC9009" w14:textId="028033F5" w:rsidR="00A17D6F" w:rsidRPr="00F551DE" w:rsidRDefault="00640C90" w:rsidP="00576BFA">
            <w:pPr>
              <w:pStyle w:val="bodytext1"/>
              <w:keepNext/>
              <w:spacing w:before="120"/>
              <w:jc w:val="center"/>
              <w:rPr>
                <w:noProof/>
              </w:rPr>
            </w:pPr>
            <w:r w:rsidRPr="00640C90">
              <w:rPr>
                <w:noProof/>
              </w:rPr>
              <w:drawing>
                <wp:inline distT="0" distB="0" distL="0" distR="0" wp14:anchorId="7D468148" wp14:editId="6E58545A">
                  <wp:extent cx="2379600" cy="489600"/>
                  <wp:effectExtent l="0" t="0" r="1905"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581E8E92" w14:textId="1E2F8174" w:rsidR="00A17D6F" w:rsidRPr="00EC0EDB" w:rsidRDefault="00A17D6F" w:rsidP="00576BFA">
            <w:pPr>
              <w:pStyle w:val="bodytext1"/>
              <w:keepNext/>
              <w:rPr>
                <w:b/>
              </w:rPr>
            </w:pPr>
            <w:r>
              <w:rPr>
                <w:b/>
              </w:rPr>
              <w:t xml:space="preserve">Message </w:t>
            </w:r>
            <w:r w:rsidR="0076340A">
              <w:rPr>
                <w:b/>
              </w:rPr>
              <w:t>T</w:t>
            </w:r>
            <w:r>
              <w:rPr>
                <w:b/>
              </w:rPr>
              <w:t>ype</w:t>
            </w:r>
            <w:r w:rsidRPr="00EC0EDB">
              <w:t xml:space="preserve"> - This control</w:t>
            </w:r>
            <w:r w:rsidR="00640C90">
              <w:t xml:space="preserve"> allows the user to select the message from the list given in the dropdown box. The available messages </w:t>
            </w:r>
            <w:r w:rsidR="0076340A">
              <w:t xml:space="preserve">are  </w:t>
            </w:r>
            <w:r>
              <w:t xml:space="preserve"> </w:t>
            </w:r>
            <w:r w:rsidRPr="0076340A">
              <w:rPr>
                <w:b/>
                <w:bCs/>
              </w:rPr>
              <w:t>ADVICE</w:t>
            </w:r>
            <w:r>
              <w:t xml:space="preserve">, </w:t>
            </w:r>
            <w:r w:rsidRPr="0076340A">
              <w:rPr>
                <w:b/>
                <w:bCs/>
              </w:rPr>
              <w:t>WATCH&amp;ACT</w:t>
            </w:r>
            <w:r>
              <w:t xml:space="preserve">, </w:t>
            </w:r>
            <w:r w:rsidRPr="0076340A">
              <w:rPr>
                <w:b/>
                <w:bCs/>
              </w:rPr>
              <w:t>EMERGENCY_WARNING</w:t>
            </w:r>
            <w:r>
              <w:t>,</w:t>
            </w:r>
            <w:r w:rsidR="0076340A">
              <w:t xml:space="preserve"> and</w:t>
            </w:r>
            <w:r>
              <w:t xml:space="preserve"> </w:t>
            </w:r>
            <w:r w:rsidRPr="0076340A">
              <w:rPr>
                <w:b/>
                <w:bCs/>
              </w:rPr>
              <w:t>EVACUATE_NOW</w:t>
            </w:r>
            <w:r w:rsidR="0076340A">
              <w:t>.</w:t>
            </w:r>
          </w:p>
        </w:tc>
      </w:tr>
      <w:tr w:rsidR="00A17D6F" w14:paraId="5F9E5403" w14:textId="77777777" w:rsidTr="00A30DD1">
        <w:tc>
          <w:tcPr>
            <w:tcW w:w="3964" w:type="dxa"/>
          </w:tcPr>
          <w:p w14:paraId="528E7321" w14:textId="4C03B172" w:rsidR="00A17D6F" w:rsidRPr="00F551DE" w:rsidRDefault="00640C90" w:rsidP="00576BFA">
            <w:pPr>
              <w:pStyle w:val="bodytext1"/>
              <w:keepNext/>
              <w:spacing w:before="120"/>
              <w:jc w:val="center"/>
              <w:rPr>
                <w:noProof/>
              </w:rPr>
            </w:pPr>
            <w:r w:rsidRPr="00640C90">
              <w:rPr>
                <w:noProof/>
              </w:rPr>
              <w:drawing>
                <wp:inline distT="0" distB="0" distL="0" distR="0" wp14:anchorId="7B5F1997" wp14:editId="433A7BE8">
                  <wp:extent cx="2376000" cy="489600"/>
                  <wp:effectExtent l="0" t="0" r="571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6000" cy="489600"/>
                          </a:xfrm>
                          <a:prstGeom prst="rect">
                            <a:avLst/>
                          </a:prstGeom>
                          <a:noFill/>
                          <a:ln>
                            <a:noFill/>
                          </a:ln>
                        </pic:spPr>
                      </pic:pic>
                    </a:graphicData>
                  </a:graphic>
                </wp:inline>
              </w:drawing>
            </w:r>
          </w:p>
        </w:tc>
        <w:tc>
          <w:tcPr>
            <w:tcW w:w="5664" w:type="dxa"/>
          </w:tcPr>
          <w:p w14:paraId="3DE39A2C" w14:textId="1F85F444" w:rsidR="00A17D6F" w:rsidRPr="00EC0EDB" w:rsidRDefault="00640C90" w:rsidP="00576BFA">
            <w:pPr>
              <w:pStyle w:val="bodytext1"/>
              <w:keepNext/>
              <w:rPr>
                <w:b/>
              </w:rPr>
            </w:pPr>
            <w:r>
              <w:rPr>
                <w:b/>
              </w:rPr>
              <w:t>C</w:t>
            </w:r>
            <w:r w:rsidR="00A17D6F">
              <w:rPr>
                <w:b/>
              </w:rPr>
              <w:t>omments</w:t>
            </w:r>
            <w:r>
              <w:rPr>
                <w:b/>
              </w:rPr>
              <w:t xml:space="preserve"> </w:t>
            </w:r>
            <w:r w:rsidR="00A17D6F" w:rsidRPr="00EC0EDB">
              <w:t>- This control</w:t>
            </w:r>
            <w:r w:rsidR="0076340A">
              <w:t xml:space="preserve"> allows the user to enter comments about the messaging. </w:t>
            </w:r>
          </w:p>
        </w:tc>
      </w:tr>
      <w:tr w:rsidR="0076340A" w14:paraId="20746F9C" w14:textId="77777777" w:rsidTr="00A30DD1">
        <w:tc>
          <w:tcPr>
            <w:tcW w:w="3964" w:type="dxa"/>
          </w:tcPr>
          <w:p w14:paraId="36BDE09C" w14:textId="71CAC5CE" w:rsidR="0076340A" w:rsidRPr="00640C90" w:rsidRDefault="0076340A" w:rsidP="00576BFA">
            <w:pPr>
              <w:pStyle w:val="bodytext1"/>
              <w:keepNext/>
              <w:spacing w:before="120"/>
              <w:jc w:val="center"/>
              <w:rPr>
                <w:noProof/>
              </w:rPr>
            </w:pPr>
            <w:r w:rsidRPr="00640C90">
              <w:rPr>
                <w:noProof/>
              </w:rPr>
              <w:drawing>
                <wp:inline distT="0" distB="0" distL="0" distR="0" wp14:anchorId="0B136208" wp14:editId="01A4797E">
                  <wp:extent cx="998220" cy="489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98220" cy="489585"/>
                          </a:xfrm>
                          <a:prstGeom prst="rect">
                            <a:avLst/>
                          </a:prstGeom>
                          <a:noFill/>
                          <a:ln>
                            <a:noFill/>
                          </a:ln>
                        </pic:spPr>
                      </pic:pic>
                    </a:graphicData>
                  </a:graphic>
                </wp:inline>
              </w:drawing>
            </w:r>
          </w:p>
        </w:tc>
        <w:tc>
          <w:tcPr>
            <w:tcW w:w="5664" w:type="dxa"/>
          </w:tcPr>
          <w:p w14:paraId="2D5E9485" w14:textId="70F8A639" w:rsidR="0076340A" w:rsidRDefault="0076340A" w:rsidP="00576BFA">
            <w:pPr>
              <w:pStyle w:val="bodytext1"/>
              <w:keepNext/>
              <w:rPr>
                <w:b/>
              </w:rPr>
            </w:pPr>
            <w:r>
              <w:rPr>
                <w:b/>
              </w:rPr>
              <w:t>Add</w:t>
            </w:r>
            <w:r w:rsidRPr="00EC0EDB">
              <w:t xml:space="preserve"> - This control, when clicked, </w:t>
            </w:r>
            <w:r>
              <w:t>will save the messaging settings in the message data file .</w:t>
            </w:r>
          </w:p>
        </w:tc>
      </w:tr>
      <w:tr w:rsidR="00A17D6F" w14:paraId="6544EBF0" w14:textId="77777777" w:rsidTr="00A30DD1">
        <w:tc>
          <w:tcPr>
            <w:tcW w:w="3964" w:type="dxa"/>
          </w:tcPr>
          <w:p w14:paraId="5809E29C" w14:textId="0EB792A2" w:rsidR="00A17D6F" w:rsidRPr="00F551DE" w:rsidRDefault="00640C90" w:rsidP="00576BFA">
            <w:pPr>
              <w:pStyle w:val="bodytext1"/>
              <w:keepNext/>
              <w:spacing w:before="120"/>
              <w:jc w:val="center"/>
              <w:rPr>
                <w:noProof/>
              </w:rPr>
            </w:pPr>
            <w:r w:rsidRPr="00640C90">
              <w:rPr>
                <w:noProof/>
              </w:rPr>
              <w:drawing>
                <wp:inline distT="0" distB="0" distL="0" distR="0" wp14:anchorId="602116DE" wp14:editId="56A839A0">
                  <wp:extent cx="1139825" cy="48958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39825" cy="489585"/>
                          </a:xfrm>
                          <a:prstGeom prst="rect">
                            <a:avLst/>
                          </a:prstGeom>
                          <a:noFill/>
                          <a:ln>
                            <a:noFill/>
                          </a:ln>
                        </pic:spPr>
                      </pic:pic>
                    </a:graphicData>
                  </a:graphic>
                </wp:inline>
              </w:drawing>
            </w:r>
          </w:p>
        </w:tc>
        <w:tc>
          <w:tcPr>
            <w:tcW w:w="5664" w:type="dxa"/>
          </w:tcPr>
          <w:p w14:paraId="0E476D9D" w14:textId="0E0DCA87" w:rsidR="00A17D6F" w:rsidRPr="00EC0EDB" w:rsidRDefault="00A17D6F" w:rsidP="00576BFA">
            <w:pPr>
              <w:pStyle w:val="bodytext1"/>
              <w:keepNext/>
              <w:rPr>
                <w:b/>
              </w:rPr>
            </w:pPr>
            <w:r>
              <w:rPr>
                <w:b/>
              </w:rPr>
              <w:t xml:space="preserve">Close </w:t>
            </w:r>
            <w:r w:rsidRPr="00EC0EDB">
              <w:t xml:space="preserve">- This control, when clicked, </w:t>
            </w:r>
            <w:r w:rsidR="0076340A">
              <w:t xml:space="preserve">will close the </w:t>
            </w:r>
            <w:r w:rsidR="0076340A" w:rsidRPr="0076340A">
              <w:rPr>
                <w:b/>
                <w:bCs/>
              </w:rPr>
              <w:t>Evacuation Messages</w:t>
            </w:r>
            <w:r w:rsidR="0076340A">
              <w:t xml:space="preserve"> dialog. </w:t>
            </w:r>
          </w:p>
        </w:tc>
      </w:tr>
    </w:tbl>
    <w:p w14:paraId="0635C74E" w14:textId="77777777" w:rsidR="00A17D6F" w:rsidRDefault="00A17D6F" w:rsidP="00B409A0">
      <w:pPr>
        <w:pStyle w:val="bodytext1"/>
      </w:pPr>
    </w:p>
    <w:p w14:paraId="4E9CDFC5" w14:textId="5759FE8D" w:rsidR="00B409A0" w:rsidRPr="000A7458" w:rsidRDefault="00B409A0">
      <w:pPr>
        <w:pStyle w:val="Heading1"/>
      </w:pPr>
      <w:bookmarkStart w:id="1080" w:name="_Ref534722346"/>
      <w:bookmarkStart w:id="1081" w:name="_Ref83766940"/>
      <w:bookmarkStart w:id="1082" w:name="_Ref83766951"/>
      <w:bookmarkStart w:id="1083" w:name="_Ref85116211"/>
      <w:bookmarkStart w:id="1084" w:name="_Ref85116224"/>
      <w:bookmarkStart w:id="1085" w:name="_Toc87192220"/>
      <w:r w:rsidRPr="000A7458">
        <w:lastRenderedPageBreak/>
        <w:t xml:space="preserve">Appendix E: Map </w:t>
      </w:r>
      <w:r w:rsidR="00785BFF">
        <w:t xml:space="preserve">and </w:t>
      </w:r>
      <w:r w:rsidRPr="000A7458">
        <w:t>Layer</w:t>
      </w:r>
      <w:bookmarkEnd w:id="1080"/>
      <w:r w:rsidR="00785BFF">
        <w:t xml:space="preserve"> Settings</w:t>
      </w:r>
      <w:bookmarkEnd w:id="1081"/>
      <w:bookmarkEnd w:id="1082"/>
      <w:bookmarkEnd w:id="1083"/>
      <w:bookmarkEnd w:id="1084"/>
      <w:bookmarkEnd w:id="1085"/>
    </w:p>
    <w:p w14:paraId="7341560A" w14:textId="1CA03DBF" w:rsidR="00B409A0" w:rsidRDefault="00DF7B55" w:rsidP="00B409A0">
      <w:pPr>
        <w:pStyle w:val="bodytext1"/>
      </w:pPr>
      <w:r>
        <w:t xml:space="preserve">The </w:t>
      </w:r>
      <w:r w:rsidR="00EA71C8">
        <w:t xml:space="preserve">controls </w:t>
      </w:r>
      <w:r>
        <w:t>for Map &amp; Layer Settings appear as part of the options</w:t>
      </w:r>
      <w:r w:rsidR="002D3490">
        <w:t xml:space="preserve"> in</w:t>
      </w:r>
      <w:r>
        <w:t xml:space="preserve"> the </w:t>
      </w:r>
      <w:r w:rsidRPr="002D3490">
        <w:rPr>
          <w:b/>
          <w:bCs/>
        </w:rPr>
        <w:t>Outputs</w:t>
      </w:r>
      <w:r>
        <w:t xml:space="preserve"> </w:t>
      </w:r>
      <w:r w:rsidR="002D3490">
        <w:t xml:space="preserve">panel and the </w:t>
      </w:r>
      <w:r w:rsidRPr="002D3490">
        <w:rPr>
          <w:b/>
          <w:bCs/>
        </w:rPr>
        <w:t>Scenario</w:t>
      </w:r>
      <w:r w:rsidR="002D3490">
        <w:t xml:space="preserve"> </w:t>
      </w:r>
      <w:r w:rsidR="002D3490" w:rsidRPr="002D3490">
        <w:rPr>
          <w:b/>
          <w:bCs/>
        </w:rPr>
        <w:t>Settings</w:t>
      </w:r>
      <w:r w:rsidR="002D3490">
        <w:t xml:space="preserve"> panel</w:t>
      </w:r>
      <w:r>
        <w:t>.</w:t>
      </w:r>
    </w:p>
    <w:p w14:paraId="24F340A3" w14:textId="79B23AC4" w:rsidR="00851C88" w:rsidRDefault="00851C88"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02"/>
      </w:tblGrid>
      <w:tr w:rsidR="00160681" w14:paraId="2489E479" w14:textId="77777777" w:rsidTr="00D26F39">
        <w:tc>
          <w:tcPr>
            <w:tcW w:w="3256" w:type="dxa"/>
          </w:tcPr>
          <w:p w14:paraId="533F7F77" w14:textId="77777777" w:rsidR="00FD4FDB" w:rsidRDefault="00160681" w:rsidP="001A1CC5">
            <w:pPr>
              <w:pStyle w:val="bodytext1"/>
              <w:keepNext/>
              <w:jc w:val="center"/>
            </w:pPr>
            <w:r w:rsidRPr="00851C88">
              <w:rPr>
                <w:noProof/>
              </w:rPr>
              <w:drawing>
                <wp:inline distT="0" distB="0" distL="0" distR="0" wp14:anchorId="2A2BC23D" wp14:editId="70691F0A">
                  <wp:extent cx="2520000" cy="5058000"/>
                  <wp:effectExtent l="19050" t="19050" r="1397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5058000"/>
                          </a:xfrm>
                          <a:prstGeom prst="rect">
                            <a:avLst/>
                          </a:prstGeom>
                          <a:noFill/>
                          <a:ln w="19050">
                            <a:solidFill>
                              <a:schemeClr val="tx1"/>
                            </a:solidFill>
                          </a:ln>
                        </pic:spPr>
                      </pic:pic>
                    </a:graphicData>
                  </a:graphic>
                </wp:inline>
              </w:drawing>
            </w:r>
          </w:p>
          <w:p w14:paraId="0AF2FFE2" w14:textId="729FE50A" w:rsidR="00160681" w:rsidRDefault="00FD4FDB" w:rsidP="00F966D3">
            <w:pPr>
              <w:pStyle w:val="Caption"/>
            </w:pPr>
            <w:r>
              <w:t xml:space="preserve">Figure </w:t>
            </w:r>
            <w:r w:rsidR="0082198C">
              <w:fldChar w:fldCharType="begin"/>
            </w:r>
            <w:r w:rsidR="0082198C">
              <w:instrText xml:space="preserve"> SEQ Figure \* ARABIC </w:instrText>
            </w:r>
            <w:r w:rsidR="0082198C">
              <w:fldChar w:fldCharType="separate"/>
            </w:r>
            <w:ins w:id="1086" w:author="Leorey" w:date="2021-11-07T15:42:00Z">
              <w:r w:rsidR="00D3664A">
                <w:rPr>
                  <w:noProof/>
                </w:rPr>
                <w:t>28</w:t>
              </w:r>
            </w:ins>
            <w:del w:id="1087" w:author="Leorey" w:date="2021-11-07T12:28:00Z">
              <w:r w:rsidR="00AE5C90" w:rsidDel="007F13C8">
                <w:rPr>
                  <w:noProof/>
                </w:rPr>
                <w:delText>24</w:delText>
              </w:r>
            </w:del>
            <w:r w:rsidR="0082198C">
              <w:rPr>
                <w:noProof/>
              </w:rPr>
              <w:fldChar w:fldCharType="end"/>
            </w:r>
            <w:r>
              <w:t>.  Panel for Map &amp; Layer Settings</w:t>
            </w:r>
          </w:p>
        </w:tc>
        <w:tc>
          <w:tcPr>
            <w:tcW w:w="6372" w:type="dxa"/>
          </w:tcPr>
          <w:p w14:paraId="470A6DCC" w14:textId="19E84B07" w:rsidR="00B523AD" w:rsidRPr="00AA14F9" w:rsidRDefault="00B523AD" w:rsidP="00B523AD">
            <w:pPr>
              <w:pStyle w:val="bodytext1"/>
            </w:pPr>
            <w:r w:rsidRPr="00AA14F9">
              <w:t xml:space="preserve">The </w:t>
            </w:r>
            <w:r w:rsidR="004F09EC">
              <w:t>contents of</w:t>
            </w:r>
            <w:r w:rsidRPr="00AA14F9">
              <w:t xml:space="preserve"> the </w:t>
            </w:r>
            <w:r w:rsidRPr="00AA14F9">
              <w:rPr>
                <w:b/>
              </w:rPr>
              <w:t>Map &amp; Layer Settings</w:t>
            </w:r>
            <w:r w:rsidRPr="00AA14F9" w:rsidDel="00531248">
              <w:t xml:space="preserve"> </w:t>
            </w:r>
            <w:r w:rsidRPr="00AA14F9">
              <w:t>panel are described as follows:</w:t>
            </w:r>
          </w:p>
          <w:p w14:paraId="7622F9A2" w14:textId="15125AD7" w:rsidR="00B523AD" w:rsidRPr="00AA14F9" w:rsidRDefault="00B523AD" w:rsidP="00441358">
            <w:pPr>
              <w:pStyle w:val="bodytext1"/>
              <w:numPr>
                <w:ilvl w:val="0"/>
                <w:numId w:val="21"/>
              </w:numPr>
              <w:ind w:left="340" w:hanging="170"/>
            </w:pPr>
            <w:r w:rsidRPr="00AA14F9">
              <w:rPr>
                <w:b/>
              </w:rPr>
              <w:t xml:space="preserve">Update on Zoom </w:t>
            </w:r>
            <w:r w:rsidRPr="00AA14F9">
              <w:t xml:space="preserve"> -  </w:t>
            </w:r>
            <w:r w:rsidR="000576B5">
              <w:t xml:space="preserve">This button, when activated, sets the thematic maps to update the colour scale each time the </w:t>
            </w:r>
            <w:r w:rsidR="00DE7185">
              <w:t>Map Viewer</w:t>
            </w:r>
            <w:r w:rsidR="000576B5">
              <w:t xml:space="preserve"> zooms in or out</w:t>
            </w:r>
            <w:r w:rsidR="002D3490">
              <w:t xml:space="preserve"> of regions</w:t>
            </w:r>
            <w:r w:rsidR="000576B5">
              <w:t xml:space="preserve">.  This means the colour scale is recalculated based on the associated maximum and minimum values </w:t>
            </w:r>
            <w:r w:rsidR="002D3490">
              <w:t>in</w:t>
            </w:r>
            <w:r w:rsidR="000576B5">
              <w:t xml:space="preserve"> the current </w:t>
            </w:r>
            <w:r w:rsidR="004F09EC">
              <w:t>visible</w:t>
            </w:r>
            <w:r w:rsidR="000576B5">
              <w:t xml:space="preserve"> area.</w:t>
            </w:r>
          </w:p>
          <w:p w14:paraId="36CFA37A" w14:textId="49FE9BDB" w:rsidR="00B523AD" w:rsidRPr="00AA14F9" w:rsidRDefault="00B523AD" w:rsidP="00441358">
            <w:pPr>
              <w:pStyle w:val="bodytext1"/>
              <w:numPr>
                <w:ilvl w:val="0"/>
                <w:numId w:val="21"/>
              </w:numPr>
              <w:ind w:left="340" w:hanging="170"/>
            </w:pPr>
            <w:r w:rsidRPr="00AA14F9">
              <w:rPr>
                <w:b/>
              </w:rPr>
              <w:t>Opacity</w:t>
            </w:r>
            <w:r w:rsidRPr="00AA14F9">
              <w:t xml:space="preserve"> - This control  will set the ability to see through the layer, when the layer is visible, to view the layers underneath. The opacity value is set by moving the </w:t>
            </w:r>
            <w:r w:rsidR="002D3490">
              <w:t xml:space="preserve">opacity </w:t>
            </w:r>
            <w:r w:rsidRPr="00AA14F9">
              <w:t xml:space="preserve">slider to the left to make the layer more transparent or to the right to make the layer more opaque. </w:t>
            </w:r>
          </w:p>
          <w:p w14:paraId="56BF6140" w14:textId="22A5792A" w:rsidR="00B523AD" w:rsidRPr="00AA14F9" w:rsidRDefault="00B523AD" w:rsidP="00441358">
            <w:pPr>
              <w:pStyle w:val="bodytext1"/>
              <w:numPr>
                <w:ilvl w:val="0"/>
                <w:numId w:val="21"/>
              </w:numPr>
              <w:ind w:left="340" w:hanging="170"/>
            </w:pPr>
            <w:r w:rsidRPr="00AA14F9">
              <w:rPr>
                <w:b/>
              </w:rPr>
              <w:t>Colour scale</w:t>
            </w:r>
            <w:r w:rsidRPr="00AA14F9">
              <w:t xml:space="preserve"> - </w:t>
            </w:r>
            <w:r w:rsidR="002F31A5">
              <w:t>This control enables the</w:t>
            </w:r>
            <w:r w:rsidR="0021503F">
              <w:t xml:space="preserve"> </w:t>
            </w:r>
            <w:r w:rsidR="002F31A5">
              <w:t>user</w:t>
            </w:r>
            <w:r w:rsidR="0021503F">
              <w:t xml:space="preserve"> </w:t>
            </w:r>
            <w:r w:rsidR="002F31A5">
              <w:t xml:space="preserve">to select from 37 </w:t>
            </w:r>
            <w:r w:rsidR="001240D6">
              <w:t xml:space="preserve">options the colour theme for mapping the </w:t>
            </w:r>
            <w:r w:rsidR="00042962">
              <w:t xml:space="preserve">values of the attribute specified in the </w:t>
            </w:r>
            <w:r w:rsidR="00042962" w:rsidRPr="003C206E">
              <w:rPr>
                <w:b/>
                <w:bCs/>
              </w:rPr>
              <w:t>Colour by</w:t>
            </w:r>
            <w:r w:rsidR="00042962">
              <w:t xml:space="preserve"> option</w:t>
            </w:r>
            <w:r w:rsidR="003C206E">
              <w:t>.</w:t>
            </w:r>
            <w:r w:rsidR="00D269EC">
              <w:t xml:space="preserve"> </w:t>
            </w:r>
            <w:r w:rsidR="0026463E">
              <w:t xml:space="preserve">Please refer to </w:t>
            </w:r>
            <w:r w:rsidR="00471BB2" w:rsidRPr="005460F8">
              <w:rPr>
                <w:b/>
                <w:bCs/>
              </w:rPr>
              <w:fldChar w:fldCharType="begin"/>
            </w:r>
            <w:r w:rsidR="00471BB2" w:rsidRPr="005460F8">
              <w:rPr>
                <w:b/>
                <w:bCs/>
              </w:rPr>
              <w:instrText xml:space="preserve"> REF _Ref83764976 \r \h </w:instrText>
            </w:r>
            <w:r w:rsidR="005460F8">
              <w:rPr>
                <w:b/>
                <w:bCs/>
              </w:rPr>
              <w:instrText xml:space="preserve"> \* MERGEFORMAT </w:instrText>
            </w:r>
            <w:r w:rsidR="00471BB2" w:rsidRPr="005460F8">
              <w:rPr>
                <w:b/>
                <w:bCs/>
              </w:rPr>
            </w:r>
            <w:r w:rsidR="00471BB2" w:rsidRPr="005460F8">
              <w:rPr>
                <w:b/>
                <w:bCs/>
              </w:rPr>
              <w:fldChar w:fldCharType="separate"/>
            </w:r>
            <w:r w:rsidR="00D3664A">
              <w:rPr>
                <w:b/>
                <w:bCs/>
              </w:rPr>
              <w:t>9.1</w:t>
            </w:r>
            <w:r w:rsidR="00471BB2" w:rsidRPr="005460F8">
              <w:rPr>
                <w:b/>
                <w:bCs/>
              </w:rPr>
              <w:fldChar w:fldCharType="end"/>
            </w:r>
            <w:r w:rsidR="00471BB2" w:rsidRPr="005460F8">
              <w:rPr>
                <w:b/>
                <w:bCs/>
              </w:rPr>
              <w:t xml:space="preserve"> </w:t>
            </w:r>
            <w:r w:rsidR="00471BB2" w:rsidRPr="005460F8">
              <w:rPr>
                <w:b/>
                <w:bCs/>
              </w:rPr>
              <w:fldChar w:fldCharType="begin"/>
            </w:r>
            <w:r w:rsidR="00471BB2" w:rsidRPr="005460F8">
              <w:rPr>
                <w:b/>
                <w:bCs/>
              </w:rPr>
              <w:instrText xml:space="preserve"> REF _Ref83764976 \h </w:instrText>
            </w:r>
            <w:r w:rsidR="005460F8">
              <w:rPr>
                <w:b/>
                <w:bCs/>
              </w:rPr>
              <w:instrText xml:space="preserve"> \* MERGEFORMAT </w:instrText>
            </w:r>
            <w:r w:rsidR="00471BB2" w:rsidRPr="005460F8">
              <w:rPr>
                <w:b/>
                <w:bCs/>
              </w:rPr>
            </w:r>
            <w:r w:rsidR="00471BB2" w:rsidRPr="005460F8">
              <w:rPr>
                <w:b/>
                <w:bCs/>
              </w:rPr>
              <w:fldChar w:fldCharType="separate"/>
            </w:r>
            <w:ins w:id="1088" w:author="Leorey" w:date="2021-11-07T15:42:00Z">
              <w:r w:rsidR="00D3664A" w:rsidRPr="00D3664A">
                <w:rPr>
                  <w:b/>
                  <w:bCs/>
                  <w:rPrChange w:id="1089" w:author="Leorey" w:date="2021-11-07T15:42:00Z">
                    <w:rPr/>
                  </w:rPrChange>
                </w:rPr>
                <w:t>Colour scales</w:t>
              </w:r>
            </w:ins>
            <w:del w:id="1090" w:author="Leorey" w:date="2021-11-07T12:39:00Z">
              <w:r w:rsidR="00AE5C90" w:rsidRPr="00AE5C90" w:rsidDel="007F13C8">
                <w:rPr>
                  <w:b/>
                  <w:bCs/>
                </w:rPr>
                <w:delText>Colour scales</w:delText>
              </w:r>
            </w:del>
            <w:r w:rsidR="00471BB2" w:rsidRPr="005460F8">
              <w:rPr>
                <w:b/>
                <w:bCs/>
              </w:rPr>
              <w:fldChar w:fldCharType="end"/>
            </w:r>
            <w:r w:rsidR="00471BB2">
              <w:t xml:space="preserve"> for </w:t>
            </w:r>
            <w:r w:rsidR="005460F8">
              <w:t>more information</w:t>
            </w:r>
            <w:r w:rsidR="002D3490">
              <w:t xml:space="preserve"> on the colouring options</w:t>
            </w:r>
            <w:r w:rsidR="005460F8">
              <w:t>.</w:t>
            </w:r>
          </w:p>
          <w:p w14:paraId="0702BD9A" w14:textId="47AA8AA9" w:rsidR="00B523AD" w:rsidRPr="00AA14F9" w:rsidRDefault="00B523AD" w:rsidP="00441358">
            <w:pPr>
              <w:pStyle w:val="bodytext1"/>
              <w:numPr>
                <w:ilvl w:val="0"/>
                <w:numId w:val="21"/>
              </w:numPr>
              <w:ind w:left="340" w:hanging="170"/>
            </w:pPr>
            <w:r w:rsidRPr="00AA14F9">
              <w:rPr>
                <w:b/>
              </w:rPr>
              <w:t>Reversed</w:t>
            </w:r>
            <w:r w:rsidRPr="00AA14F9">
              <w:t xml:space="preserve"> - This button toggles on/off the reversal  of the </w:t>
            </w:r>
            <w:r w:rsidRPr="00AA14F9">
              <w:rPr>
                <w:b/>
                <w:bCs/>
              </w:rPr>
              <w:t>Colour scale</w:t>
            </w:r>
            <w:r w:rsidRPr="00AA14F9">
              <w:t xml:space="preserve"> when applied to the values selected in </w:t>
            </w:r>
            <w:r w:rsidRPr="00AA14F9">
              <w:rPr>
                <w:b/>
                <w:bCs/>
              </w:rPr>
              <w:t>Colour by.</w:t>
            </w:r>
            <w:r w:rsidRPr="00AA14F9">
              <w:t xml:space="preserve">  When toggled on (</w:t>
            </w:r>
            <w:r w:rsidRPr="00AA14F9">
              <w:rPr>
                <w:b/>
                <w:bCs/>
              </w:rPr>
              <w:t>Reversed</w:t>
            </w:r>
            <w:r w:rsidRPr="00AA14F9">
              <w:t xml:space="preserve">), the top colour in the </w:t>
            </w:r>
            <w:r w:rsidRPr="00AA14F9">
              <w:rPr>
                <w:b/>
                <w:bCs/>
              </w:rPr>
              <w:t>Colour scale</w:t>
            </w:r>
            <w:r w:rsidRPr="00AA14F9">
              <w:t xml:space="preserve"> is applied to the minimum value and the bottom colour is applied to the maximum value</w:t>
            </w:r>
            <w:r w:rsidR="004071C6">
              <w:t xml:space="preserve"> in the value range</w:t>
            </w:r>
            <w:r w:rsidRPr="00AA14F9">
              <w:t xml:space="preserve">.  </w:t>
            </w:r>
            <w:r w:rsidR="00605A3F" w:rsidRPr="00AA14F9">
              <w:t xml:space="preserve">When toggled </w:t>
            </w:r>
            <w:r w:rsidR="00605A3F">
              <w:t xml:space="preserve">off </w:t>
            </w:r>
            <w:r w:rsidR="00605A3F" w:rsidRPr="00AA14F9">
              <w:t>(</w:t>
            </w:r>
            <w:r w:rsidR="00605A3F">
              <w:rPr>
                <w:b/>
                <w:bCs/>
              </w:rPr>
              <w:t>x R</w:t>
            </w:r>
            <w:r w:rsidR="00605A3F" w:rsidRPr="00AA14F9">
              <w:rPr>
                <w:b/>
                <w:bCs/>
              </w:rPr>
              <w:t>everse</w:t>
            </w:r>
            <w:r w:rsidR="00605A3F" w:rsidRPr="00AA14F9">
              <w:t xml:space="preserve">), the top colour in the </w:t>
            </w:r>
            <w:r w:rsidR="00605A3F" w:rsidRPr="00AA14F9">
              <w:rPr>
                <w:b/>
                <w:bCs/>
              </w:rPr>
              <w:t>Colour scale</w:t>
            </w:r>
            <w:r w:rsidR="00605A3F" w:rsidRPr="00AA14F9">
              <w:t xml:space="preserve"> is applied to the m</w:t>
            </w:r>
            <w:r w:rsidR="00605A3F">
              <w:t>axi</w:t>
            </w:r>
            <w:r w:rsidR="00605A3F" w:rsidRPr="00AA14F9">
              <w:t>mum value and the bottom colour is applied to the m</w:t>
            </w:r>
            <w:r w:rsidR="00605A3F">
              <w:t>ini</w:t>
            </w:r>
            <w:r w:rsidR="00605A3F" w:rsidRPr="00AA14F9">
              <w:t>mum value.</w:t>
            </w:r>
          </w:p>
          <w:p w14:paraId="0F307F43" w14:textId="2BCDF0F1" w:rsidR="00B523AD" w:rsidRPr="00AA14F9" w:rsidRDefault="00B523AD" w:rsidP="00441358">
            <w:pPr>
              <w:pStyle w:val="bodytext1"/>
              <w:numPr>
                <w:ilvl w:val="0"/>
                <w:numId w:val="21"/>
              </w:numPr>
              <w:ind w:left="340" w:hanging="170"/>
            </w:pPr>
            <w:r w:rsidRPr="00AA14F9">
              <w:rPr>
                <w:b/>
              </w:rPr>
              <w:t>Colour by</w:t>
            </w:r>
            <w:r w:rsidRPr="00AA14F9">
              <w:t xml:space="preserve"> - </w:t>
            </w:r>
            <w:r w:rsidR="00295D88">
              <w:t xml:space="preserve">This control enables the user to select the attribute or metric </w:t>
            </w:r>
            <w:r w:rsidR="00736EA9">
              <w:t xml:space="preserve">to be mapped using the selected </w:t>
            </w:r>
            <w:r w:rsidR="00736EA9" w:rsidRPr="00736EA9">
              <w:rPr>
                <w:b/>
                <w:bCs/>
              </w:rPr>
              <w:t>Colour scale</w:t>
            </w:r>
            <w:r w:rsidR="00736EA9">
              <w:t xml:space="preserve">. </w:t>
            </w:r>
            <w:r w:rsidR="00C807B3">
              <w:t xml:space="preserve">Please refer to </w:t>
            </w:r>
            <w:r w:rsidR="006F3E26" w:rsidRPr="00D20027">
              <w:rPr>
                <w:b/>
                <w:bCs/>
              </w:rPr>
              <w:fldChar w:fldCharType="begin"/>
            </w:r>
            <w:r w:rsidR="006F3E26" w:rsidRPr="00D20027">
              <w:rPr>
                <w:b/>
                <w:bCs/>
              </w:rPr>
              <w:instrText xml:space="preserve"> REF _Ref83766629 \h </w:instrText>
            </w:r>
            <w:r w:rsidR="00D20027">
              <w:rPr>
                <w:b/>
                <w:bCs/>
              </w:rPr>
              <w:instrText xml:space="preserve"> \* MERGEFORMAT </w:instrText>
            </w:r>
            <w:r w:rsidR="006F3E26" w:rsidRPr="00D20027">
              <w:rPr>
                <w:b/>
                <w:bCs/>
              </w:rPr>
            </w:r>
            <w:r w:rsidR="006F3E26" w:rsidRPr="00D20027">
              <w:rPr>
                <w:b/>
                <w:bCs/>
              </w:rPr>
              <w:fldChar w:fldCharType="separate"/>
            </w:r>
            <w:ins w:id="1091" w:author="Leorey" w:date="2021-11-07T15:42:00Z">
              <w:r w:rsidR="00D3664A" w:rsidRPr="00D3664A">
                <w:rPr>
                  <w:b/>
                  <w:bCs/>
                  <w:rPrChange w:id="1092" w:author="Leorey" w:date="2021-11-07T15:42:00Z">
                    <w:rPr/>
                  </w:rPrChange>
                </w:rPr>
                <w:t xml:space="preserve">Table </w:t>
              </w:r>
              <w:r w:rsidR="00D3664A" w:rsidRPr="00D3664A">
                <w:rPr>
                  <w:b/>
                  <w:bCs/>
                  <w:noProof/>
                  <w:rPrChange w:id="1093" w:author="Leorey" w:date="2021-11-07T15:42:00Z">
                    <w:rPr>
                      <w:noProof/>
                    </w:rPr>
                  </w:rPrChange>
                </w:rPr>
                <w:t>12</w:t>
              </w:r>
            </w:ins>
            <w:del w:id="1094" w:author="Leorey" w:date="2021-11-07T12:39:00Z">
              <w:r w:rsidR="00AE5C90" w:rsidRPr="00AE5C90" w:rsidDel="007F13C8">
                <w:rPr>
                  <w:b/>
                  <w:bCs/>
                </w:rPr>
                <w:delText xml:space="preserve">Table </w:delText>
              </w:r>
              <w:r w:rsidR="00AE5C90" w:rsidRPr="00AE5C90" w:rsidDel="007F13C8">
                <w:rPr>
                  <w:b/>
                  <w:bCs/>
                  <w:noProof/>
                </w:rPr>
                <w:delText>12</w:delText>
              </w:r>
            </w:del>
            <w:r w:rsidR="006F3E26" w:rsidRPr="00D20027">
              <w:rPr>
                <w:b/>
                <w:bCs/>
              </w:rPr>
              <w:fldChar w:fldCharType="end"/>
            </w:r>
            <w:r w:rsidR="006F3E26" w:rsidRPr="00D20027">
              <w:rPr>
                <w:b/>
                <w:bCs/>
              </w:rPr>
              <w:t xml:space="preserve"> </w:t>
            </w:r>
            <w:r w:rsidR="006F3E26">
              <w:t xml:space="preserve">for </w:t>
            </w:r>
            <w:r w:rsidR="00D20027">
              <w:t xml:space="preserve">the </w:t>
            </w:r>
            <w:r w:rsidR="00D20027" w:rsidRPr="00D20027">
              <w:rPr>
                <w:b/>
                <w:bCs/>
              </w:rPr>
              <w:t>Colour by</w:t>
            </w:r>
            <w:r w:rsidR="00D20027">
              <w:t xml:space="preserve"> options available for the various output metrics.</w:t>
            </w:r>
          </w:p>
          <w:p w14:paraId="528ED74D" w14:textId="6D2F9EA2" w:rsidR="00B523AD" w:rsidRPr="00AA14F9" w:rsidRDefault="00B523AD" w:rsidP="00441358">
            <w:pPr>
              <w:pStyle w:val="bodytext1"/>
              <w:numPr>
                <w:ilvl w:val="0"/>
                <w:numId w:val="21"/>
              </w:numPr>
              <w:ind w:left="340" w:hanging="170"/>
            </w:pPr>
            <w:r w:rsidRPr="00AA14F9">
              <w:rPr>
                <w:b/>
              </w:rPr>
              <w:t>Min value</w:t>
            </w:r>
            <w:r w:rsidRPr="00AA14F9">
              <w:t xml:space="preserve"> - </w:t>
            </w:r>
            <w:r w:rsidR="00AC00B9">
              <w:t xml:space="preserve">This </w:t>
            </w:r>
            <w:r w:rsidR="00727E39">
              <w:t>entry identifies the minimum</w:t>
            </w:r>
            <w:r w:rsidR="00287985">
              <w:t xml:space="preserve"> </w:t>
            </w:r>
            <w:r w:rsidR="00727E39">
              <w:t xml:space="preserve">value </w:t>
            </w:r>
            <w:r w:rsidR="004071C6">
              <w:t xml:space="preserve">of the value range </w:t>
            </w:r>
            <w:r w:rsidR="00727E39">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4CE67406" w14:textId="368B8F4D" w:rsidR="00B523AD" w:rsidRPr="00AA14F9" w:rsidRDefault="00B523AD" w:rsidP="00441358">
            <w:pPr>
              <w:pStyle w:val="bodytext1"/>
              <w:numPr>
                <w:ilvl w:val="0"/>
                <w:numId w:val="21"/>
              </w:numPr>
              <w:ind w:left="340" w:hanging="170"/>
            </w:pPr>
            <w:r w:rsidRPr="00AA14F9">
              <w:rPr>
                <w:b/>
              </w:rPr>
              <w:t>Max value</w:t>
            </w:r>
            <w:r w:rsidRPr="00AA14F9">
              <w:t xml:space="preserve"> -  </w:t>
            </w:r>
            <w:r w:rsidR="00287985">
              <w:t xml:space="preserve">This entry identifies the maximum value </w:t>
            </w:r>
            <w:r w:rsidR="004071C6">
              <w:t xml:space="preserve">of the value range </w:t>
            </w:r>
            <w:r w:rsidR="00287985">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3FFDD5DC" w14:textId="72DE0031" w:rsidR="00B523AD" w:rsidRPr="00AA14F9" w:rsidRDefault="00B523AD" w:rsidP="00441358">
            <w:pPr>
              <w:pStyle w:val="bodytext1"/>
              <w:numPr>
                <w:ilvl w:val="0"/>
                <w:numId w:val="21"/>
              </w:numPr>
              <w:ind w:left="340" w:hanging="170"/>
            </w:pPr>
            <w:r w:rsidRPr="00AA14F9">
              <w:rPr>
                <w:b/>
              </w:rPr>
              <w:t xml:space="preserve">Map style </w:t>
            </w:r>
            <w:r w:rsidRPr="00AA14F9">
              <w:t xml:space="preserve">- </w:t>
            </w:r>
            <w:r w:rsidR="00D65217">
              <w:t xml:space="preserve">This control enables the user to select from 5 options the </w:t>
            </w:r>
            <w:r w:rsidR="00671EAD">
              <w:t>background</w:t>
            </w:r>
            <w:r w:rsidR="00D65217">
              <w:t xml:space="preserve"> </w:t>
            </w:r>
            <w:r w:rsidR="00671EAD">
              <w:t>to be used in</w:t>
            </w:r>
            <w:r w:rsidR="00CB65F4">
              <w:t xml:space="preserve"> </w:t>
            </w:r>
            <w:r w:rsidR="00D65217">
              <w:t xml:space="preserve">mapping the values of the attribute specified in the </w:t>
            </w:r>
            <w:r w:rsidR="00D65217" w:rsidRPr="003C206E">
              <w:rPr>
                <w:b/>
                <w:bCs/>
              </w:rPr>
              <w:t>Colour by</w:t>
            </w:r>
            <w:r w:rsidR="00D65217">
              <w:t xml:space="preserve"> option</w:t>
            </w:r>
            <w:r w:rsidRPr="00AA14F9">
              <w:t>.</w:t>
            </w:r>
            <w:r w:rsidR="00671EAD">
              <w:t xml:space="preserve"> Please refer to </w:t>
            </w:r>
            <w:r w:rsidR="00A021B1" w:rsidRPr="00A021B1">
              <w:rPr>
                <w:b/>
                <w:bCs/>
              </w:rPr>
              <w:fldChar w:fldCharType="begin"/>
            </w:r>
            <w:r w:rsidR="00A021B1" w:rsidRPr="00A021B1">
              <w:rPr>
                <w:b/>
                <w:bCs/>
              </w:rPr>
              <w:instrText xml:space="preserve"> REF _Ref83766292 \r \h </w:instrText>
            </w:r>
            <w:r w:rsidR="00A021B1">
              <w:rPr>
                <w:b/>
                <w:bCs/>
              </w:rPr>
              <w:instrText xml:space="preserve"> \* MERGEFORMAT </w:instrText>
            </w:r>
            <w:r w:rsidR="00A021B1" w:rsidRPr="00A021B1">
              <w:rPr>
                <w:b/>
                <w:bCs/>
              </w:rPr>
            </w:r>
            <w:r w:rsidR="00A021B1" w:rsidRPr="00A021B1">
              <w:rPr>
                <w:b/>
                <w:bCs/>
              </w:rPr>
              <w:fldChar w:fldCharType="separate"/>
            </w:r>
            <w:r w:rsidR="00D3664A">
              <w:rPr>
                <w:b/>
                <w:bCs/>
              </w:rPr>
              <w:t>9.2</w:t>
            </w:r>
            <w:r w:rsidR="00A021B1" w:rsidRPr="00A021B1">
              <w:rPr>
                <w:b/>
                <w:bCs/>
              </w:rPr>
              <w:fldChar w:fldCharType="end"/>
            </w:r>
            <w:r w:rsidR="00A021B1" w:rsidRPr="00A021B1">
              <w:rPr>
                <w:b/>
                <w:bCs/>
              </w:rPr>
              <w:t xml:space="preserve"> </w:t>
            </w:r>
            <w:r w:rsidR="00A021B1" w:rsidRPr="00A021B1">
              <w:rPr>
                <w:b/>
                <w:bCs/>
              </w:rPr>
              <w:fldChar w:fldCharType="begin"/>
            </w:r>
            <w:r w:rsidR="00A021B1" w:rsidRPr="00A021B1">
              <w:rPr>
                <w:b/>
                <w:bCs/>
              </w:rPr>
              <w:instrText xml:space="preserve"> REF _Ref83766292 \h </w:instrText>
            </w:r>
            <w:r w:rsidR="00A021B1">
              <w:rPr>
                <w:b/>
                <w:bCs/>
              </w:rPr>
              <w:instrText xml:space="preserve"> \* MERGEFORMAT </w:instrText>
            </w:r>
            <w:r w:rsidR="00A021B1" w:rsidRPr="00A021B1">
              <w:rPr>
                <w:b/>
                <w:bCs/>
              </w:rPr>
            </w:r>
            <w:r w:rsidR="00A021B1" w:rsidRPr="00A021B1">
              <w:rPr>
                <w:b/>
                <w:bCs/>
              </w:rPr>
              <w:fldChar w:fldCharType="separate"/>
            </w:r>
            <w:ins w:id="1095" w:author="Leorey" w:date="2021-11-07T15:42:00Z">
              <w:r w:rsidR="00D3664A" w:rsidRPr="00D3664A">
                <w:rPr>
                  <w:b/>
                  <w:bCs/>
                  <w:rPrChange w:id="1096" w:author="Leorey" w:date="2021-11-07T15:42:00Z">
                    <w:rPr/>
                  </w:rPrChange>
                </w:rPr>
                <w:t>Map styles</w:t>
              </w:r>
            </w:ins>
            <w:del w:id="1097" w:author="Leorey" w:date="2021-11-07T12:39:00Z">
              <w:r w:rsidR="00AE5C90" w:rsidRPr="00AE5C90" w:rsidDel="007F13C8">
                <w:rPr>
                  <w:b/>
                  <w:bCs/>
                </w:rPr>
                <w:delText>Map styles</w:delText>
              </w:r>
            </w:del>
            <w:r w:rsidR="00A021B1" w:rsidRPr="00A021B1">
              <w:rPr>
                <w:b/>
                <w:bCs/>
              </w:rPr>
              <w:fldChar w:fldCharType="end"/>
            </w:r>
            <w:r w:rsidR="00A021B1">
              <w:t xml:space="preserve"> </w:t>
            </w:r>
            <w:r w:rsidR="00671EAD">
              <w:t>for more information.</w:t>
            </w:r>
          </w:p>
          <w:p w14:paraId="274F33FB" w14:textId="77777777" w:rsidR="00160681" w:rsidRPr="00AA14F9" w:rsidRDefault="00160681" w:rsidP="00B409A0">
            <w:pPr>
              <w:pStyle w:val="bodytext1"/>
            </w:pPr>
          </w:p>
        </w:tc>
      </w:tr>
    </w:tbl>
    <w:p w14:paraId="4955046D" w14:textId="77777777" w:rsidR="00851C88" w:rsidRPr="002F2B29" w:rsidRDefault="00851C88" w:rsidP="00B409A0">
      <w:pPr>
        <w:pStyle w:val="bodytext1"/>
      </w:pPr>
    </w:p>
    <w:p w14:paraId="04978BCE" w14:textId="5E00A2BA" w:rsidR="00A27ABD" w:rsidRPr="00635CB4" w:rsidRDefault="00A27ABD" w:rsidP="00A27ABD">
      <w:pPr>
        <w:pStyle w:val="Heading2"/>
      </w:pPr>
      <w:bookmarkStart w:id="1098" w:name="_Ref83764976"/>
      <w:bookmarkStart w:id="1099" w:name="_Toc87192221"/>
      <w:r w:rsidRPr="00635CB4">
        <w:lastRenderedPageBreak/>
        <w:t>Colour scales</w:t>
      </w:r>
      <w:bookmarkEnd w:id="1098"/>
      <w:bookmarkEnd w:id="1099"/>
    </w:p>
    <w:p w14:paraId="44DB11E9" w14:textId="25BC896F" w:rsidR="00A27ABD" w:rsidRDefault="00A27ABD" w:rsidP="00A27ABD">
      <w:pPr>
        <w:pStyle w:val="bodytext1"/>
      </w:pPr>
      <w:r w:rsidRPr="00635CB4">
        <w:t xml:space="preserve">The </w:t>
      </w:r>
      <w:r w:rsidR="006657C1" w:rsidRPr="00DB47C4">
        <w:rPr>
          <w:b/>
          <w:bCs/>
        </w:rPr>
        <w:t>Colour scales</w:t>
      </w:r>
      <w:r w:rsidR="006657C1">
        <w:t xml:space="preserve"> </w:t>
      </w:r>
      <w:r w:rsidR="0055523E">
        <w:t xml:space="preserve">selection </w:t>
      </w:r>
      <w:r w:rsidR="006657C1">
        <w:t xml:space="preserve">enable the thematic mapping of the values specified in the </w:t>
      </w:r>
      <w:r w:rsidR="006657C1" w:rsidRPr="00DB47C4">
        <w:rPr>
          <w:b/>
          <w:bCs/>
        </w:rPr>
        <w:t>Colour by</w:t>
      </w:r>
      <w:r w:rsidR="006657C1">
        <w:t xml:space="preserve"> option</w:t>
      </w:r>
      <w:r w:rsidR="00DB47C4">
        <w:t>.</w:t>
      </w:r>
      <w:r w:rsidR="00B245C3">
        <w:t xml:space="preserve"> The top colour in the scale is mapped to areas or links </w:t>
      </w:r>
      <w:r w:rsidR="009220A2">
        <w:t xml:space="preserve">with the </w:t>
      </w:r>
      <w:r w:rsidR="009220A2" w:rsidRPr="00112C12">
        <w:rPr>
          <w:b/>
          <w:bCs/>
        </w:rPr>
        <w:t xml:space="preserve">Max </w:t>
      </w:r>
      <w:r w:rsidR="00112C12" w:rsidRPr="00112C12">
        <w:rPr>
          <w:b/>
          <w:bCs/>
        </w:rPr>
        <w:t>v</w:t>
      </w:r>
      <w:r w:rsidR="009220A2" w:rsidRPr="00112C12">
        <w:rPr>
          <w:b/>
          <w:bCs/>
        </w:rPr>
        <w:t>alue</w:t>
      </w:r>
      <w:r w:rsidR="009220A2">
        <w:t xml:space="preserve"> while the bottom colour is used for areas and</w:t>
      </w:r>
      <w:r w:rsidR="00B755C9">
        <w:t xml:space="preserve"> </w:t>
      </w:r>
      <w:r w:rsidR="009220A2">
        <w:t>links</w:t>
      </w:r>
      <w:r w:rsidR="00B755C9">
        <w:t xml:space="preserve"> with the </w:t>
      </w:r>
      <w:r w:rsidR="00B755C9" w:rsidRPr="00112C12">
        <w:rPr>
          <w:b/>
          <w:bCs/>
        </w:rPr>
        <w:t>Min value</w:t>
      </w:r>
      <w:r w:rsidR="00112C12">
        <w:t>.</w:t>
      </w:r>
      <w:r w:rsidR="0092723B">
        <w:t xml:space="preserve"> </w:t>
      </w:r>
      <w:r w:rsidR="005A7E2F">
        <w:t xml:space="preserve">The colour used for the remaining areas or links is interpolated </w:t>
      </w:r>
      <w:r w:rsidR="00C00248">
        <w:t>based on the</w:t>
      </w:r>
      <w:r w:rsidR="0092723B">
        <w:t xml:space="preserve"> associated value. </w:t>
      </w:r>
      <w:r w:rsidR="00174156">
        <w:t>This is the default or (</w:t>
      </w:r>
      <w:r w:rsidR="00174156" w:rsidRPr="00174156">
        <w:rPr>
          <w:b/>
          <w:bCs/>
        </w:rPr>
        <w:t>x Reverse</w:t>
      </w:r>
      <w:r w:rsidR="00174156">
        <w:t>)</w:t>
      </w:r>
      <w:r w:rsidR="00C00248">
        <w:t xml:space="preserve"> </w:t>
      </w:r>
      <w:r w:rsidR="00174156">
        <w:t>option</w:t>
      </w:r>
      <w:r w:rsidR="00326BA7">
        <w:t xml:space="preserve">. If the </w:t>
      </w:r>
      <w:r w:rsidR="00326BA7" w:rsidRPr="00326BA7">
        <w:rPr>
          <w:b/>
          <w:bCs/>
        </w:rPr>
        <w:t>Reverse</w:t>
      </w:r>
      <w:r w:rsidR="00326BA7">
        <w:t xml:space="preserve"> toggle is activated, </w:t>
      </w:r>
      <w:r w:rsidR="001D0F48">
        <w:t xml:space="preserve">the top colour in  the scale is </w:t>
      </w:r>
      <w:r w:rsidR="002B282C">
        <w:t xml:space="preserve">then </w:t>
      </w:r>
      <w:r w:rsidR="001D0F48">
        <w:t xml:space="preserve">mapped to areas or links with the </w:t>
      </w:r>
      <w:r w:rsidR="001D0F48" w:rsidRPr="00112C12">
        <w:rPr>
          <w:b/>
          <w:bCs/>
        </w:rPr>
        <w:t>M</w:t>
      </w:r>
      <w:r w:rsidR="002B282C">
        <w:rPr>
          <w:b/>
          <w:bCs/>
        </w:rPr>
        <w:t>in</w:t>
      </w:r>
      <w:r w:rsidR="001D0F48" w:rsidRPr="00112C12">
        <w:rPr>
          <w:b/>
          <w:bCs/>
        </w:rPr>
        <w:t xml:space="preserve"> value</w:t>
      </w:r>
      <w:r w:rsidR="001D0F48">
        <w:t xml:space="preserve"> while the bottom colour is used for areas and links with the </w:t>
      </w:r>
      <w:r w:rsidR="001D0F48" w:rsidRPr="00112C12">
        <w:rPr>
          <w:b/>
          <w:bCs/>
        </w:rPr>
        <w:t>M</w:t>
      </w:r>
      <w:r w:rsidR="002B282C">
        <w:rPr>
          <w:b/>
          <w:bCs/>
        </w:rPr>
        <w:t>ax</w:t>
      </w:r>
      <w:r w:rsidR="001D0F48" w:rsidRPr="00112C12">
        <w:rPr>
          <w:b/>
          <w:bCs/>
        </w:rPr>
        <w:t xml:space="preserve"> value</w:t>
      </w:r>
      <w:r w:rsidR="001D0F48">
        <w:t>.</w:t>
      </w:r>
    </w:p>
    <w:p w14:paraId="4CF13B18" w14:textId="37B4A6DD" w:rsidR="00C659E6" w:rsidRPr="00635CB4" w:rsidRDefault="004D57F3" w:rsidP="00A27ABD">
      <w:pPr>
        <w:pStyle w:val="bodytext1"/>
      </w:pPr>
      <w:r>
        <w:t xml:space="preserve">The </w:t>
      </w:r>
      <w:r w:rsidR="005A24D6">
        <w:t xml:space="preserve">37 </w:t>
      </w:r>
      <w:r>
        <w:t xml:space="preserve">colour scales available are displayed in </w:t>
      </w:r>
      <w:r w:rsidR="005A24D6">
        <w:fldChar w:fldCharType="begin"/>
      </w:r>
      <w:r w:rsidR="005A24D6">
        <w:instrText xml:space="preserve"> REF _Ref83764783 \h </w:instrText>
      </w:r>
      <w:r w:rsidR="005A24D6">
        <w:fldChar w:fldCharType="separate"/>
      </w:r>
      <w:r w:rsidR="00D3664A">
        <w:t xml:space="preserve">Table </w:t>
      </w:r>
      <w:r w:rsidR="00D3664A">
        <w:rPr>
          <w:noProof/>
        </w:rPr>
        <w:t>9</w:t>
      </w:r>
      <w:r w:rsidR="005A24D6">
        <w:fldChar w:fldCharType="end"/>
      </w:r>
      <w:r>
        <w:t>.</w:t>
      </w:r>
    </w:p>
    <w:p w14:paraId="6F1DE71E" w14:textId="6938659A" w:rsidR="00C12E5F" w:rsidRDefault="00C12E5F" w:rsidP="00A83D93">
      <w:pPr>
        <w:pStyle w:val="bodytext1"/>
        <w:tabs>
          <w:tab w:val="left" w:pos="2070"/>
        </w:tabs>
      </w:pPr>
    </w:p>
    <w:p w14:paraId="03AF5C34" w14:textId="34C1BC1C" w:rsidR="00DD1333" w:rsidRDefault="00DD1333" w:rsidP="00F966D3">
      <w:pPr>
        <w:pStyle w:val="Caption"/>
      </w:pPr>
      <w:bookmarkStart w:id="1100" w:name="_Ref83764783"/>
      <w:r>
        <w:t xml:space="preserve">Table </w:t>
      </w:r>
      <w:r w:rsidR="0082198C">
        <w:fldChar w:fldCharType="begin"/>
      </w:r>
      <w:r w:rsidR="0082198C">
        <w:instrText xml:space="preserve"> SEQ Table \* ARABIC </w:instrText>
      </w:r>
      <w:r w:rsidR="0082198C">
        <w:fldChar w:fldCharType="separate"/>
      </w:r>
      <w:r w:rsidR="00D3664A">
        <w:rPr>
          <w:noProof/>
        </w:rPr>
        <w:t>9</w:t>
      </w:r>
      <w:r w:rsidR="0082198C">
        <w:rPr>
          <w:noProof/>
        </w:rPr>
        <w:fldChar w:fldCharType="end"/>
      </w:r>
      <w:bookmarkEnd w:id="1100"/>
      <w:r>
        <w:t>. Colour scale</w:t>
      </w:r>
      <w:r w:rsidR="00E92620">
        <w:t xml:space="preserve"> options </w:t>
      </w:r>
      <w:r>
        <w:t>as applied to Population in Zones values</w:t>
      </w:r>
    </w:p>
    <w:tbl>
      <w:tblPr>
        <w:tblStyle w:val="TableGrid"/>
        <w:tblW w:w="10956" w:type="dxa"/>
        <w:jc w:val="center"/>
        <w:tblLook w:val="04A0" w:firstRow="1" w:lastRow="0" w:firstColumn="1" w:lastColumn="0" w:noHBand="0" w:noVBand="1"/>
      </w:tblPr>
      <w:tblGrid>
        <w:gridCol w:w="2556"/>
        <w:gridCol w:w="2800"/>
        <w:gridCol w:w="2800"/>
        <w:gridCol w:w="2800"/>
      </w:tblGrid>
      <w:tr w:rsidR="00C12E5F" w:rsidRPr="001353B6" w14:paraId="0767FEDD" w14:textId="77777777" w:rsidTr="00DF6279">
        <w:trPr>
          <w:jc w:val="center"/>
        </w:trPr>
        <w:tc>
          <w:tcPr>
            <w:tcW w:w="2556" w:type="dxa"/>
          </w:tcPr>
          <w:p w14:paraId="6C5D1BB7" w14:textId="77777777" w:rsidR="00C12E5F" w:rsidRPr="001353B6" w:rsidRDefault="00C12E5F" w:rsidP="00DF6279">
            <w:pPr>
              <w:pStyle w:val="bodytext1"/>
              <w:spacing w:before="120"/>
              <w:jc w:val="center"/>
            </w:pPr>
            <w:r w:rsidRPr="00B26581">
              <w:rPr>
                <w:noProof/>
              </w:rPr>
              <w:drawing>
                <wp:inline distT="0" distB="0" distL="0" distR="0" wp14:anchorId="08C5BCC9" wp14:editId="24E814C2">
                  <wp:extent cx="1404000" cy="1332000"/>
                  <wp:effectExtent l="19050" t="19050" r="24765" b="2095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AFD3BD5" w14:textId="77777777" w:rsidR="00C12E5F" w:rsidRPr="001353B6" w:rsidRDefault="00C12E5F" w:rsidP="00DF6279">
            <w:pPr>
              <w:pStyle w:val="bodytext1"/>
              <w:spacing w:before="120"/>
              <w:jc w:val="center"/>
            </w:pPr>
            <w:r w:rsidRPr="001353B6">
              <w:rPr>
                <w:b/>
              </w:rPr>
              <w:t>interpolateBlues</w:t>
            </w:r>
          </w:p>
        </w:tc>
        <w:tc>
          <w:tcPr>
            <w:tcW w:w="2800" w:type="dxa"/>
          </w:tcPr>
          <w:p w14:paraId="6FED3A0F" w14:textId="77777777" w:rsidR="00C12E5F" w:rsidRDefault="00C12E5F" w:rsidP="00DF6279">
            <w:pPr>
              <w:pStyle w:val="bodytext1"/>
              <w:spacing w:before="120"/>
              <w:jc w:val="center"/>
              <w:rPr>
                <w:b/>
              </w:rPr>
            </w:pPr>
            <w:r w:rsidRPr="00435697">
              <w:rPr>
                <w:b/>
                <w:noProof/>
              </w:rPr>
              <w:drawing>
                <wp:inline distT="0" distB="0" distL="0" distR="0" wp14:anchorId="7671109E" wp14:editId="6A977BCD">
                  <wp:extent cx="1404000" cy="1332000"/>
                  <wp:effectExtent l="19050" t="19050" r="24765" b="2095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AD94FED" w14:textId="77777777" w:rsidR="00C12E5F" w:rsidRPr="001353B6" w:rsidRDefault="00C12E5F" w:rsidP="00DF6279">
            <w:pPr>
              <w:pStyle w:val="bodytext1"/>
              <w:spacing w:before="120"/>
              <w:jc w:val="center"/>
              <w:rPr>
                <w:b/>
              </w:rPr>
            </w:pPr>
            <w:r w:rsidRPr="001353B6">
              <w:rPr>
                <w:b/>
              </w:rPr>
              <w:t>interpolate</w:t>
            </w:r>
            <w:r>
              <w:rPr>
                <w:b/>
              </w:rPr>
              <w:t>Cool</w:t>
            </w:r>
          </w:p>
        </w:tc>
        <w:tc>
          <w:tcPr>
            <w:tcW w:w="2800" w:type="dxa"/>
          </w:tcPr>
          <w:p w14:paraId="7DDC2850" w14:textId="77777777" w:rsidR="00C12E5F" w:rsidRPr="001353B6" w:rsidRDefault="00C12E5F" w:rsidP="00DF6279">
            <w:pPr>
              <w:pStyle w:val="bodytext1"/>
              <w:spacing w:before="120"/>
              <w:jc w:val="center"/>
            </w:pPr>
            <w:r w:rsidRPr="003E5E3A">
              <w:rPr>
                <w:noProof/>
              </w:rPr>
              <w:drawing>
                <wp:inline distT="0" distB="0" distL="0" distR="0" wp14:anchorId="507551CC" wp14:editId="3FCFCF48">
                  <wp:extent cx="1404000" cy="1332000"/>
                  <wp:effectExtent l="19050" t="19050" r="24765" b="20955"/>
                  <wp:docPr id="288" name="Pictur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2037097" w14:textId="77777777" w:rsidR="00C12E5F" w:rsidRPr="001353B6" w:rsidRDefault="00C12E5F" w:rsidP="00DF6279">
            <w:pPr>
              <w:pStyle w:val="bodytext1"/>
              <w:jc w:val="center"/>
              <w:rPr>
                <w:b/>
              </w:rPr>
            </w:pPr>
            <w:r w:rsidRPr="001353B6">
              <w:rPr>
                <w:b/>
              </w:rPr>
              <w:t>interpolate</w:t>
            </w:r>
            <w:r>
              <w:rPr>
                <w:b/>
              </w:rPr>
              <w:t>Greys</w:t>
            </w:r>
          </w:p>
        </w:tc>
        <w:tc>
          <w:tcPr>
            <w:tcW w:w="2800" w:type="dxa"/>
          </w:tcPr>
          <w:p w14:paraId="5902F725" w14:textId="77777777" w:rsidR="00C12E5F" w:rsidRPr="001353B6" w:rsidRDefault="00C12E5F" w:rsidP="00DF6279">
            <w:pPr>
              <w:pStyle w:val="bodytext1"/>
              <w:spacing w:before="120"/>
              <w:jc w:val="center"/>
            </w:pPr>
            <w:r w:rsidRPr="001353B6">
              <w:rPr>
                <w:noProof/>
              </w:rPr>
              <w:drawing>
                <wp:inline distT="0" distB="0" distL="0" distR="0" wp14:anchorId="224FE4A2" wp14:editId="6E02EEC5">
                  <wp:extent cx="1404000" cy="1332000"/>
                  <wp:effectExtent l="19050" t="19050" r="24765" b="20955"/>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1D01950" w14:textId="77777777" w:rsidR="00C12E5F" w:rsidRPr="001353B6" w:rsidRDefault="00C12E5F" w:rsidP="00DF6279">
            <w:pPr>
              <w:pStyle w:val="bodytext1"/>
              <w:jc w:val="center"/>
              <w:rPr>
                <w:b/>
              </w:rPr>
            </w:pPr>
            <w:r w:rsidRPr="001353B6">
              <w:rPr>
                <w:b/>
              </w:rPr>
              <w:t>interpolate</w:t>
            </w:r>
            <w:r>
              <w:rPr>
                <w:b/>
              </w:rPr>
              <w:t>Oranges</w:t>
            </w:r>
          </w:p>
        </w:tc>
      </w:tr>
      <w:tr w:rsidR="00C12E5F" w:rsidRPr="001353B6" w14:paraId="6F53C0BF" w14:textId="77777777" w:rsidTr="00DF6279">
        <w:trPr>
          <w:jc w:val="center"/>
        </w:trPr>
        <w:tc>
          <w:tcPr>
            <w:tcW w:w="2556" w:type="dxa"/>
          </w:tcPr>
          <w:p w14:paraId="3BA90DDF" w14:textId="77777777" w:rsidR="00C12E5F" w:rsidRPr="001353B6" w:rsidRDefault="00C12E5F" w:rsidP="00DF6279">
            <w:pPr>
              <w:pStyle w:val="bodytext1"/>
              <w:spacing w:before="120"/>
              <w:jc w:val="center"/>
            </w:pPr>
            <w:r w:rsidRPr="00AF41A3">
              <w:rPr>
                <w:noProof/>
              </w:rPr>
              <w:drawing>
                <wp:inline distT="0" distB="0" distL="0" distR="0" wp14:anchorId="018EE632" wp14:editId="6221AB8F">
                  <wp:extent cx="1404000" cy="1332000"/>
                  <wp:effectExtent l="19050" t="19050" r="24765" b="20955"/>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F85F695" w14:textId="77777777" w:rsidR="00C12E5F" w:rsidRPr="001353B6" w:rsidRDefault="00C12E5F" w:rsidP="00DF6279">
            <w:pPr>
              <w:pStyle w:val="bodytext1"/>
              <w:spacing w:before="120"/>
              <w:jc w:val="center"/>
            </w:pPr>
            <w:r w:rsidRPr="001353B6">
              <w:rPr>
                <w:b/>
              </w:rPr>
              <w:t>interpolateBrBG</w:t>
            </w:r>
          </w:p>
        </w:tc>
        <w:tc>
          <w:tcPr>
            <w:tcW w:w="2800" w:type="dxa"/>
          </w:tcPr>
          <w:p w14:paraId="3151926A" w14:textId="77777777" w:rsidR="00C12E5F" w:rsidRDefault="00C12E5F" w:rsidP="00DF6279">
            <w:pPr>
              <w:pStyle w:val="bodytext1"/>
              <w:spacing w:before="120"/>
              <w:jc w:val="center"/>
              <w:rPr>
                <w:b/>
              </w:rPr>
            </w:pPr>
            <w:r w:rsidRPr="008E7FCC">
              <w:rPr>
                <w:b/>
                <w:noProof/>
              </w:rPr>
              <w:drawing>
                <wp:inline distT="0" distB="0" distL="0" distR="0" wp14:anchorId="40BF6AE9" wp14:editId="0A754969">
                  <wp:extent cx="1404000" cy="1332000"/>
                  <wp:effectExtent l="19050" t="19050" r="24765" b="20955"/>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16AAFA5" w14:textId="77777777" w:rsidR="00C12E5F" w:rsidRPr="001353B6" w:rsidRDefault="00C12E5F" w:rsidP="00DF6279">
            <w:pPr>
              <w:pStyle w:val="bodytext1"/>
              <w:spacing w:before="120"/>
              <w:jc w:val="center"/>
              <w:rPr>
                <w:b/>
              </w:rPr>
            </w:pPr>
            <w:r w:rsidRPr="001353B6">
              <w:rPr>
                <w:b/>
              </w:rPr>
              <w:t>interpolate</w:t>
            </w:r>
            <w:r>
              <w:rPr>
                <w:b/>
              </w:rPr>
              <w:t>CubehelixDefault</w:t>
            </w:r>
          </w:p>
        </w:tc>
        <w:tc>
          <w:tcPr>
            <w:tcW w:w="2800" w:type="dxa"/>
          </w:tcPr>
          <w:p w14:paraId="14E11D31" w14:textId="77777777" w:rsidR="00C12E5F" w:rsidRPr="001353B6" w:rsidRDefault="00C12E5F" w:rsidP="00DF6279">
            <w:pPr>
              <w:pStyle w:val="bodytext1"/>
              <w:spacing w:before="120"/>
              <w:jc w:val="center"/>
            </w:pPr>
            <w:r w:rsidRPr="001353B6">
              <w:rPr>
                <w:noProof/>
              </w:rPr>
              <w:drawing>
                <wp:inline distT="0" distB="0" distL="0" distR="0" wp14:anchorId="508DEFAD" wp14:editId="703091F7">
                  <wp:extent cx="1404000" cy="1332000"/>
                  <wp:effectExtent l="19050" t="19050" r="24765" b="20955"/>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ysClr val="windowText" lastClr="000000"/>
                            </a:solidFill>
                          </a:ln>
                        </pic:spPr>
                      </pic:pic>
                    </a:graphicData>
                  </a:graphic>
                </wp:inline>
              </w:drawing>
            </w:r>
          </w:p>
          <w:p w14:paraId="1B29A8E2" w14:textId="77777777" w:rsidR="00C12E5F" w:rsidRPr="001353B6" w:rsidRDefault="00C12E5F" w:rsidP="00DF6279">
            <w:pPr>
              <w:pStyle w:val="bodytext1"/>
              <w:jc w:val="center"/>
              <w:rPr>
                <w:b/>
              </w:rPr>
            </w:pPr>
            <w:r w:rsidRPr="001353B6">
              <w:rPr>
                <w:b/>
              </w:rPr>
              <w:t>interpolate</w:t>
            </w:r>
            <w:r>
              <w:rPr>
                <w:b/>
              </w:rPr>
              <w:t>Inferno</w:t>
            </w:r>
          </w:p>
        </w:tc>
        <w:tc>
          <w:tcPr>
            <w:tcW w:w="2800" w:type="dxa"/>
          </w:tcPr>
          <w:p w14:paraId="2840B5E7" w14:textId="77777777" w:rsidR="00C12E5F" w:rsidRPr="001353B6" w:rsidRDefault="00C12E5F" w:rsidP="00DF6279">
            <w:pPr>
              <w:pStyle w:val="bodytext1"/>
              <w:spacing w:before="120"/>
              <w:jc w:val="center"/>
            </w:pPr>
            <w:r w:rsidRPr="001353B6">
              <w:rPr>
                <w:noProof/>
              </w:rPr>
              <w:drawing>
                <wp:inline distT="0" distB="0" distL="0" distR="0" wp14:anchorId="125CB3EF" wp14:editId="096F8D67">
                  <wp:extent cx="1404000" cy="1332000"/>
                  <wp:effectExtent l="19050" t="19050" r="24765" b="2095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58F238D" w14:textId="77777777" w:rsidR="00C12E5F" w:rsidRPr="001353B6" w:rsidRDefault="00C12E5F" w:rsidP="00DF6279">
            <w:pPr>
              <w:pStyle w:val="bodytext1"/>
              <w:jc w:val="center"/>
              <w:rPr>
                <w:b/>
              </w:rPr>
            </w:pPr>
            <w:r w:rsidRPr="001353B6">
              <w:rPr>
                <w:b/>
              </w:rPr>
              <w:t>interpolate</w:t>
            </w:r>
            <w:r>
              <w:rPr>
                <w:b/>
              </w:rPr>
              <w:t>PRGn</w:t>
            </w:r>
          </w:p>
        </w:tc>
      </w:tr>
      <w:tr w:rsidR="00C12E5F" w:rsidRPr="001353B6" w14:paraId="11241C69" w14:textId="77777777" w:rsidTr="00DF6279">
        <w:trPr>
          <w:jc w:val="center"/>
        </w:trPr>
        <w:tc>
          <w:tcPr>
            <w:tcW w:w="2556" w:type="dxa"/>
          </w:tcPr>
          <w:p w14:paraId="7B164822" w14:textId="77777777" w:rsidR="00C12E5F" w:rsidRDefault="00C12E5F" w:rsidP="00DF6279">
            <w:pPr>
              <w:pStyle w:val="bodytext1"/>
              <w:spacing w:before="120"/>
              <w:jc w:val="center"/>
            </w:pPr>
            <w:r w:rsidRPr="00193C55">
              <w:rPr>
                <w:noProof/>
              </w:rPr>
              <w:drawing>
                <wp:inline distT="0" distB="0" distL="0" distR="0" wp14:anchorId="17905707" wp14:editId="17675A46">
                  <wp:extent cx="1404000" cy="1332000"/>
                  <wp:effectExtent l="19050" t="19050" r="24765" b="20955"/>
                  <wp:docPr id="294" name="Pictur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0DA3E29" w14:textId="77777777" w:rsidR="00C12E5F" w:rsidRPr="001353B6" w:rsidRDefault="00C12E5F" w:rsidP="00DF6279">
            <w:pPr>
              <w:pStyle w:val="bodytext1"/>
              <w:spacing w:before="120"/>
              <w:jc w:val="center"/>
            </w:pPr>
            <w:r w:rsidRPr="001353B6">
              <w:rPr>
                <w:b/>
              </w:rPr>
              <w:t>interpolateBuGn</w:t>
            </w:r>
          </w:p>
        </w:tc>
        <w:tc>
          <w:tcPr>
            <w:tcW w:w="2800" w:type="dxa"/>
          </w:tcPr>
          <w:p w14:paraId="6F8F5D78" w14:textId="77777777" w:rsidR="00C12E5F" w:rsidRDefault="00C12E5F" w:rsidP="00DF6279">
            <w:pPr>
              <w:pStyle w:val="bodytext1"/>
              <w:spacing w:before="120"/>
              <w:jc w:val="center"/>
              <w:rPr>
                <w:b/>
              </w:rPr>
            </w:pPr>
            <w:r w:rsidRPr="00714F4D">
              <w:rPr>
                <w:b/>
                <w:noProof/>
              </w:rPr>
              <w:drawing>
                <wp:inline distT="0" distB="0" distL="0" distR="0" wp14:anchorId="72FEE1C7" wp14:editId="372891E5">
                  <wp:extent cx="1404000" cy="1332000"/>
                  <wp:effectExtent l="19050" t="19050" r="24765" b="20955"/>
                  <wp:docPr id="295"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A01B5BC" w14:textId="77777777" w:rsidR="00C12E5F" w:rsidRPr="001353B6" w:rsidRDefault="00C12E5F" w:rsidP="00DF6279">
            <w:pPr>
              <w:pStyle w:val="bodytext1"/>
              <w:spacing w:before="120"/>
              <w:jc w:val="center"/>
              <w:rPr>
                <w:b/>
              </w:rPr>
            </w:pPr>
            <w:r w:rsidRPr="001353B6">
              <w:rPr>
                <w:b/>
              </w:rPr>
              <w:t>interpolateGn</w:t>
            </w:r>
            <w:r>
              <w:rPr>
                <w:b/>
              </w:rPr>
              <w:t>Bu</w:t>
            </w:r>
          </w:p>
        </w:tc>
        <w:tc>
          <w:tcPr>
            <w:tcW w:w="2800" w:type="dxa"/>
          </w:tcPr>
          <w:p w14:paraId="5EA5D1ED" w14:textId="77777777" w:rsidR="00C12E5F" w:rsidRDefault="00C12E5F" w:rsidP="00DF6279">
            <w:pPr>
              <w:pStyle w:val="bodytext1"/>
              <w:spacing w:before="120"/>
              <w:jc w:val="center"/>
            </w:pPr>
            <w:r w:rsidRPr="001353B6">
              <w:rPr>
                <w:noProof/>
              </w:rPr>
              <w:drawing>
                <wp:inline distT="0" distB="0" distL="0" distR="0" wp14:anchorId="2A71C8BF" wp14:editId="6A2F16F5">
                  <wp:extent cx="1404000" cy="1332000"/>
                  <wp:effectExtent l="19050" t="19050" r="24765" b="20955"/>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A7348C4" w14:textId="77777777" w:rsidR="00C12E5F" w:rsidRPr="001353B6" w:rsidRDefault="00C12E5F" w:rsidP="00DF6279">
            <w:pPr>
              <w:pStyle w:val="bodytext1"/>
              <w:jc w:val="center"/>
              <w:rPr>
                <w:b/>
              </w:rPr>
            </w:pPr>
            <w:r w:rsidRPr="001353B6">
              <w:rPr>
                <w:b/>
              </w:rPr>
              <w:t>interpolate</w:t>
            </w:r>
            <w:r>
              <w:rPr>
                <w:b/>
              </w:rPr>
              <w:t>Magma</w:t>
            </w:r>
          </w:p>
        </w:tc>
        <w:tc>
          <w:tcPr>
            <w:tcW w:w="2800" w:type="dxa"/>
          </w:tcPr>
          <w:p w14:paraId="53BB4E9C" w14:textId="77777777" w:rsidR="00C12E5F" w:rsidRDefault="00C12E5F" w:rsidP="00DF6279">
            <w:pPr>
              <w:pStyle w:val="bodytext1"/>
              <w:spacing w:before="120"/>
              <w:jc w:val="center"/>
            </w:pPr>
            <w:r w:rsidRPr="001353B6">
              <w:rPr>
                <w:noProof/>
              </w:rPr>
              <w:drawing>
                <wp:inline distT="0" distB="0" distL="0" distR="0" wp14:anchorId="2B90B176" wp14:editId="68F4CA64">
                  <wp:extent cx="1404000" cy="1332000"/>
                  <wp:effectExtent l="19050" t="19050" r="24765" b="20955"/>
                  <wp:docPr id="29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3C3947B" w14:textId="77777777" w:rsidR="00C12E5F" w:rsidRPr="001353B6" w:rsidRDefault="00C12E5F" w:rsidP="00DF6279">
            <w:pPr>
              <w:pStyle w:val="bodytext1"/>
              <w:jc w:val="center"/>
              <w:rPr>
                <w:b/>
              </w:rPr>
            </w:pPr>
            <w:r w:rsidRPr="001353B6">
              <w:rPr>
                <w:b/>
              </w:rPr>
              <w:t>interpolate</w:t>
            </w:r>
            <w:r>
              <w:rPr>
                <w:b/>
              </w:rPr>
              <w:t>PiYG</w:t>
            </w:r>
          </w:p>
        </w:tc>
      </w:tr>
      <w:tr w:rsidR="00C12E5F" w:rsidRPr="001353B6" w14:paraId="09A6652D" w14:textId="77777777" w:rsidTr="00DF6279">
        <w:trPr>
          <w:jc w:val="center"/>
        </w:trPr>
        <w:tc>
          <w:tcPr>
            <w:tcW w:w="2556" w:type="dxa"/>
          </w:tcPr>
          <w:p w14:paraId="3162A6F0" w14:textId="77777777" w:rsidR="00C12E5F" w:rsidRDefault="00C12E5F" w:rsidP="00DF6279">
            <w:pPr>
              <w:pStyle w:val="bodytext1"/>
              <w:spacing w:before="120"/>
              <w:jc w:val="center"/>
            </w:pPr>
            <w:r w:rsidRPr="007515DF">
              <w:rPr>
                <w:noProof/>
              </w:rPr>
              <w:drawing>
                <wp:inline distT="0" distB="0" distL="0" distR="0" wp14:anchorId="120545F5" wp14:editId="6F59837F">
                  <wp:extent cx="1404000" cy="1332000"/>
                  <wp:effectExtent l="19050" t="19050" r="24765" b="20955"/>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0AB00E8" w14:textId="77777777" w:rsidR="00C12E5F" w:rsidRPr="001353B6" w:rsidRDefault="00C12E5F" w:rsidP="00DF6279">
            <w:pPr>
              <w:pStyle w:val="bodytext1"/>
              <w:spacing w:before="120"/>
              <w:jc w:val="center"/>
            </w:pPr>
            <w:r w:rsidRPr="001353B6">
              <w:rPr>
                <w:b/>
              </w:rPr>
              <w:lastRenderedPageBreak/>
              <w:t>interpolateBuPu</w:t>
            </w:r>
          </w:p>
        </w:tc>
        <w:tc>
          <w:tcPr>
            <w:tcW w:w="2800" w:type="dxa"/>
          </w:tcPr>
          <w:p w14:paraId="2B4E9535" w14:textId="77777777" w:rsidR="00C12E5F" w:rsidRDefault="00C12E5F" w:rsidP="00DF6279">
            <w:pPr>
              <w:pStyle w:val="bodytext1"/>
              <w:spacing w:before="120"/>
              <w:jc w:val="center"/>
            </w:pPr>
            <w:r w:rsidRPr="0058227C">
              <w:rPr>
                <w:noProof/>
              </w:rPr>
              <w:lastRenderedPageBreak/>
              <w:drawing>
                <wp:inline distT="0" distB="0" distL="0" distR="0" wp14:anchorId="58168184" wp14:editId="727391D2">
                  <wp:extent cx="1404000" cy="1332000"/>
                  <wp:effectExtent l="19050" t="19050" r="24765" b="20955"/>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0BECC54" w14:textId="77777777" w:rsidR="00C12E5F" w:rsidRPr="001353B6" w:rsidRDefault="00C12E5F" w:rsidP="00DF6279">
            <w:pPr>
              <w:pStyle w:val="bodytext1"/>
              <w:jc w:val="center"/>
              <w:rPr>
                <w:b/>
              </w:rPr>
            </w:pPr>
            <w:r w:rsidRPr="001353B6">
              <w:rPr>
                <w:b/>
              </w:rPr>
              <w:lastRenderedPageBreak/>
              <w:t>interpolate</w:t>
            </w:r>
            <w:r>
              <w:rPr>
                <w:b/>
              </w:rPr>
              <w:t>Greens</w:t>
            </w:r>
          </w:p>
        </w:tc>
        <w:tc>
          <w:tcPr>
            <w:tcW w:w="2800" w:type="dxa"/>
          </w:tcPr>
          <w:p w14:paraId="32B15D3A" w14:textId="77777777" w:rsidR="00C12E5F" w:rsidRDefault="00C12E5F" w:rsidP="00DF6279">
            <w:pPr>
              <w:pStyle w:val="bodytext1"/>
              <w:spacing w:before="120"/>
              <w:jc w:val="center"/>
            </w:pPr>
            <w:r w:rsidRPr="001353B6">
              <w:rPr>
                <w:noProof/>
              </w:rPr>
              <w:lastRenderedPageBreak/>
              <w:drawing>
                <wp:inline distT="0" distB="0" distL="0" distR="0" wp14:anchorId="56AE2291" wp14:editId="7171097C">
                  <wp:extent cx="1404000" cy="1332000"/>
                  <wp:effectExtent l="19050" t="19050" r="24765" b="20955"/>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524214" w14:textId="77777777" w:rsidR="00C12E5F" w:rsidRPr="001353B6" w:rsidRDefault="00C12E5F" w:rsidP="00DF6279">
            <w:pPr>
              <w:pStyle w:val="bodytext1"/>
              <w:jc w:val="center"/>
              <w:rPr>
                <w:b/>
              </w:rPr>
            </w:pPr>
            <w:r w:rsidRPr="001353B6">
              <w:rPr>
                <w:b/>
              </w:rPr>
              <w:lastRenderedPageBreak/>
              <w:t>interpolate</w:t>
            </w:r>
            <w:r>
              <w:rPr>
                <w:b/>
              </w:rPr>
              <w:t>OrRd</w:t>
            </w:r>
          </w:p>
        </w:tc>
        <w:tc>
          <w:tcPr>
            <w:tcW w:w="2800" w:type="dxa"/>
          </w:tcPr>
          <w:p w14:paraId="43BDCD99" w14:textId="77777777" w:rsidR="00C12E5F" w:rsidRDefault="00C12E5F" w:rsidP="00DF6279">
            <w:pPr>
              <w:pStyle w:val="bodytext1"/>
              <w:spacing w:before="120"/>
              <w:jc w:val="center"/>
            </w:pPr>
            <w:r w:rsidRPr="001353B6">
              <w:rPr>
                <w:noProof/>
              </w:rPr>
              <w:lastRenderedPageBreak/>
              <w:drawing>
                <wp:inline distT="0" distB="0" distL="0" distR="0" wp14:anchorId="1885E112" wp14:editId="63182F4D">
                  <wp:extent cx="1404000" cy="1332000"/>
                  <wp:effectExtent l="19050" t="19050" r="24765" b="20955"/>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3853DF2" w14:textId="77777777" w:rsidR="00C12E5F" w:rsidRPr="001353B6" w:rsidRDefault="00C12E5F" w:rsidP="00DF6279">
            <w:pPr>
              <w:pStyle w:val="bodytext1"/>
              <w:jc w:val="center"/>
              <w:rPr>
                <w:b/>
              </w:rPr>
            </w:pPr>
            <w:r w:rsidRPr="001353B6">
              <w:rPr>
                <w:b/>
              </w:rPr>
              <w:lastRenderedPageBreak/>
              <w:t>interpolate</w:t>
            </w:r>
            <w:r>
              <w:rPr>
                <w:b/>
              </w:rPr>
              <w:t>Plasma</w:t>
            </w:r>
          </w:p>
        </w:tc>
      </w:tr>
      <w:tr w:rsidR="00C12E5F" w:rsidRPr="001353B6" w14:paraId="10F881AD" w14:textId="77777777" w:rsidTr="00DF6279">
        <w:trPr>
          <w:jc w:val="center"/>
        </w:trPr>
        <w:tc>
          <w:tcPr>
            <w:tcW w:w="2556" w:type="dxa"/>
          </w:tcPr>
          <w:p w14:paraId="4F843747" w14:textId="77777777" w:rsidR="00C12E5F" w:rsidRDefault="00C12E5F" w:rsidP="00DF6279">
            <w:pPr>
              <w:pStyle w:val="bodytext1"/>
              <w:spacing w:before="120"/>
              <w:jc w:val="center"/>
            </w:pPr>
            <w:r w:rsidRPr="001353B6">
              <w:rPr>
                <w:noProof/>
              </w:rPr>
              <w:drawing>
                <wp:inline distT="0" distB="0" distL="0" distR="0" wp14:anchorId="31DB8CEB" wp14:editId="4EB9D515">
                  <wp:extent cx="1404000" cy="1332000"/>
                  <wp:effectExtent l="19050" t="19050" r="24765" b="20955"/>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E498705" w14:textId="77777777" w:rsidR="00C12E5F" w:rsidRPr="001353B6" w:rsidRDefault="00C12E5F" w:rsidP="00DF6279">
            <w:pPr>
              <w:pStyle w:val="bodytext1"/>
              <w:spacing w:before="120"/>
              <w:jc w:val="center"/>
              <w:rPr>
                <w:noProof/>
              </w:rPr>
            </w:pPr>
            <w:r w:rsidRPr="001353B6">
              <w:rPr>
                <w:b/>
              </w:rPr>
              <w:t>interpolate</w:t>
            </w:r>
            <w:r>
              <w:rPr>
                <w:b/>
              </w:rPr>
              <w:t>PuBu</w:t>
            </w:r>
          </w:p>
        </w:tc>
        <w:tc>
          <w:tcPr>
            <w:tcW w:w="2800" w:type="dxa"/>
          </w:tcPr>
          <w:p w14:paraId="05CD97B2" w14:textId="77777777" w:rsidR="00C12E5F" w:rsidRDefault="00C12E5F" w:rsidP="00DF6279">
            <w:pPr>
              <w:pStyle w:val="bodytext1"/>
              <w:spacing w:before="120"/>
              <w:jc w:val="center"/>
            </w:pPr>
            <w:r w:rsidRPr="00CA7903">
              <w:rPr>
                <w:noProof/>
              </w:rPr>
              <w:drawing>
                <wp:inline distT="0" distB="0" distL="0" distR="0" wp14:anchorId="4A306BEF" wp14:editId="3EA9797B">
                  <wp:extent cx="1404000" cy="1332000"/>
                  <wp:effectExtent l="19050" t="19050" r="24765" b="20955"/>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B414914" w14:textId="77777777" w:rsidR="00C12E5F" w:rsidRPr="001353B6" w:rsidRDefault="00C12E5F" w:rsidP="00DF6279">
            <w:pPr>
              <w:pStyle w:val="bodytext1"/>
              <w:spacing w:before="120"/>
              <w:jc w:val="center"/>
              <w:rPr>
                <w:b/>
              </w:rPr>
            </w:pPr>
            <w:r w:rsidRPr="001353B6">
              <w:rPr>
                <w:b/>
              </w:rPr>
              <w:t>interpolate</w:t>
            </w:r>
            <w:r>
              <w:rPr>
                <w:b/>
              </w:rPr>
              <w:t>PuBuGn</w:t>
            </w:r>
          </w:p>
        </w:tc>
        <w:tc>
          <w:tcPr>
            <w:tcW w:w="2800" w:type="dxa"/>
          </w:tcPr>
          <w:p w14:paraId="529D4DB2" w14:textId="77777777" w:rsidR="00C12E5F" w:rsidRDefault="00C12E5F" w:rsidP="00DF6279">
            <w:pPr>
              <w:pStyle w:val="bodytext1"/>
              <w:spacing w:before="120"/>
              <w:jc w:val="center"/>
            </w:pPr>
            <w:r w:rsidRPr="00556FD4">
              <w:rPr>
                <w:noProof/>
              </w:rPr>
              <w:drawing>
                <wp:inline distT="0" distB="0" distL="0" distR="0" wp14:anchorId="06A62C5E" wp14:editId="3000CCF8">
                  <wp:extent cx="1404000" cy="1332000"/>
                  <wp:effectExtent l="19050" t="19050" r="24765" b="20955"/>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7BA7FCD" w14:textId="77777777" w:rsidR="00C12E5F" w:rsidRPr="001353B6" w:rsidRDefault="00C12E5F" w:rsidP="00DF6279">
            <w:pPr>
              <w:pStyle w:val="bodytext1"/>
              <w:spacing w:before="120"/>
              <w:jc w:val="center"/>
              <w:rPr>
                <w:b/>
              </w:rPr>
            </w:pPr>
            <w:r w:rsidRPr="001353B6">
              <w:rPr>
                <w:b/>
              </w:rPr>
              <w:t>interpolate</w:t>
            </w:r>
            <w:r>
              <w:rPr>
                <w:b/>
              </w:rPr>
              <w:t>PuOr</w:t>
            </w:r>
          </w:p>
        </w:tc>
        <w:tc>
          <w:tcPr>
            <w:tcW w:w="2800" w:type="dxa"/>
          </w:tcPr>
          <w:p w14:paraId="48C5C905" w14:textId="77777777" w:rsidR="00C12E5F" w:rsidRDefault="00C12E5F" w:rsidP="00DF6279">
            <w:pPr>
              <w:pStyle w:val="bodytext1"/>
              <w:spacing w:before="120"/>
              <w:jc w:val="center"/>
            </w:pPr>
            <w:r w:rsidRPr="00451A48">
              <w:rPr>
                <w:noProof/>
              </w:rPr>
              <w:drawing>
                <wp:inline distT="0" distB="0" distL="0" distR="0" wp14:anchorId="29C41020" wp14:editId="61AB60C8">
                  <wp:extent cx="1404000" cy="1332000"/>
                  <wp:effectExtent l="19050" t="19050" r="24765" b="20955"/>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6BD8DDF" w14:textId="77777777" w:rsidR="00C12E5F" w:rsidRPr="001353B6" w:rsidRDefault="00C12E5F" w:rsidP="00DF6279">
            <w:pPr>
              <w:pStyle w:val="bodytext1"/>
              <w:spacing w:before="120"/>
              <w:jc w:val="center"/>
              <w:rPr>
                <w:b/>
              </w:rPr>
            </w:pPr>
            <w:r w:rsidRPr="001353B6">
              <w:rPr>
                <w:b/>
              </w:rPr>
              <w:t>interpolate</w:t>
            </w:r>
            <w:r>
              <w:rPr>
                <w:b/>
              </w:rPr>
              <w:t>PuRd</w:t>
            </w:r>
          </w:p>
        </w:tc>
      </w:tr>
      <w:tr w:rsidR="00C12E5F" w:rsidRPr="001353B6" w14:paraId="7CD4F45D" w14:textId="77777777" w:rsidTr="00DF6279">
        <w:trPr>
          <w:jc w:val="center"/>
        </w:trPr>
        <w:tc>
          <w:tcPr>
            <w:tcW w:w="2556" w:type="dxa"/>
          </w:tcPr>
          <w:p w14:paraId="28937F46" w14:textId="77777777" w:rsidR="00C12E5F" w:rsidRDefault="00C12E5F" w:rsidP="00DF6279">
            <w:pPr>
              <w:pStyle w:val="bodytext1"/>
              <w:spacing w:before="120"/>
              <w:jc w:val="center"/>
            </w:pPr>
            <w:r w:rsidRPr="00DA38F9">
              <w:rPr>
                <w:noProof/>
              </w:rPr>
              <w:drawing>
                <wp:inline distT="0" distB="0" distL="0" distR="0" wp14:anchorId="06ACCB9A" wp14:editId="2E0B787C">
                  <wp:extent cx="1404000" cy="1332000"/>
                  <wp:effectExtent l="19050" t="19050" r="24765" b="20955"/>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866776" w14:textId="77777777" w:rsidR="00C12E5F" w:rsidRPr="001353B6" w:rsidRDefault="00C12E5F" w:rsidP="00DF6279">
            <w:pPr>
              <w:pStyle w:val="bodytext1"/>
              <w:spacing w:before="120"/>
              <w:jc w:val="center"/>
              <w:rPr>
                <w:noProof/>
              </w:rPr>
            </w:pPr>
            <w:r w:rsidRPr="001353B6">
              <w:rPr>
                <w:b/>
              </w:rPr>
              <w:t>interpolate</w:t>
            </w:r>
            <w:r>
              <w:rPr>
                <w:b/>
              </w:rPr>
              <w:t>Purples</w:t>
            </w:r>
          </w:p>
        </w:tc>
        <w:tc>
          <w:tcPr>
            <w:tcW w:w="2800" w:type="dxa"/>
          </w:tcPr>
          <w:p w14:paraId="683BFB32" w14:textId="77777777" w:rsidR="00C12E5F" w:rsidRDefault="00C12E5F" w:rsidP="00DF6279">
            <w:pPr>
              <w:pStyle w:val="bodytext1"/>
              <w:spacing w:before="120"/>
              <w:jc w:val="center"/>
            </w:pPr>
            <w:r w:rsidRPr="009A7E4B">
              <w:rPr>
                <w:noProof/>
              </w:rPr>
              <w:drawing>
                <wp:inline distT="0" distB="0" distL="0" distR="0" wp14:anchorId="091A06F7" wp14:editId="4689E402">
                  <wp:extent cx="1404000" cy="1332000"/>
                  <wp:effectExtent l="19050" t="19050" r="24765" b="20955"/>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020AB7E" w14:textId="77777777" w:rsidR="00C12E5F" w:rsidRPr="001353B6" w:rsidRDefault="00C12E5F" w:rsidP="00DF6279">
            <w:pPr>
              <w:pStyle w:val="bodytext1"/>
              <w:spacing w:before="120"/>
              <w:jc w:val="center"/>
              <w:rPr>
                <w:b/>
              </w:rPr>
            </w:pPr>
            <w:r w:rsidRPr="001353B6">
              <w:rPr>
                <w:b/>
              </w:rPr>
              <w:t>interpolate</w:t>
            </w:r>
            <w:r>
              <w:rPr>
                <w:b/>
              </w:rPr>
              <w:t>Rainbow</w:t>
            </w:r>
          </w:p>
        </w:tc>
        <w:tc>
          <w:tcPr>
            <w:tcW w:w="2800" w:type="dxa"/>
          </w:tcPr>
          <w:p w14:paraId="605FE40D" w14:textId="77777777" w:rsidR="00C12E5F" w:rsidRDefault="00C12E5F" w:rsidP="00DF6279">
            <w:pPr>
              <w:pStyle w:val="bodytext1"/>
              <w:spacing w:before="120"/>
              <w:jc w:val="center"/>
            </w:pPr>
            <w:r w:rsidRPr="008243D8">
              <w:rPr>
                <w:noProof/>
              </w:rPr>
              <w:drawing>
                <wp:inline distT="0" distB="0" distL="0" distR="0" wp14:anchorId="32FCF5FF" wp14:editId="2D76063D">
                  <wp:extent cx="1404000" cy="1332000"/>
                  <wp:effectExtent l="19050" t="19050" r="24765" b="20955"/>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BCBA69" w14:textId="77777777" w:rsidR="00C12E5F" w:rsidRPr="001353B6" w:rsidRDefault="00C12E5F" w:rsidP="00DF6279">
            <w:pPr>
              <w:pStyle w:val="bodytext1"/>
              <w:spacing w:before="120"/>
              <w:jc w:val="center"/>
              <w:rPr>
                <w:b/>
              </w:rPr>
            </w:pPr>
            <w:r w:rsidRPr="001353B6">
              <w:rPr>
                <w:b/>
              </w:rPr>
              <w:t>interpolate</w:t>
            </w:r>
            <w:r>
              <w:rPr>
                <w:b/>
              </w:rPr>
              <w:t>RdBu</w:t>
            </w:r>
          </w:p>
        </w:tc>
        <w:tc>
          <w:tcPr>
            <w:tcW w:w="2800" w:type="dxa"/>
          </w:tcPr>
          <w:p w14:paraId="3848395E" w14:textId="77777777" w:rsidR="00C12E5F" w:rsidRDefault="00C12E5F" w:rsidP="00DF6279">
            <w:pPr>
              <w:pStyle w:val="bodytext1"/>
              <w:spacing w:before="120"/>
              <w:jc w:val="center"/>
            </w:pPr>
            <w:r w:rsidRPr="008243D8">
              <w:rPr>
                <w:noProof/>
              </w:rPr>
              <w:drawing>
                <wp:inline distT="0" distB="0" distL="0" distR="0" wp14:anchorId="23DA1A65" wp14:editId="01334C11">
                  <wp:extent cx="1404000" cy="1332000"/>
                  <wp:effectExtent l="19050" t="19050" r="24765" b="20955"/>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5CDA237" w14:textId="77777777" w:rsidR="00C12E5F" w:rsidRPr="001353B6" w:rsidRDefault="00C12E5F" w:rsidP="00DF6279">
            <w:pPr>
              <w:pStyle w:val="bodytext1"/>
              <w:spacing w:before="120"/>
              <w:jc w:val="center"/>
              <w:rPr>
                <w:b/>
              </w:rPr>
            </w:pPr>
            <w:r w:rsidRPr="001353B6">
              <w:rPr>
                <w:b/>
              </w:rPr>
              <w:t>interpolate</w:t>
            </w:r>
            <w:r>
              <w:rPr>
                <w:b/>
              </w:rPr>
              <w:t>RdGy</w:t>
            </w:r>
          </w:p>
        </w:tc>
      </w:tr>
      <w:tr w:rsidR="00C12E5F" w:rsidRPr="001353B6" w14:paraId="58644061" w14:textId="77777777" w:rsidTr="00DF6279">
        <w:trPr>
          <w:jc w:val="center"/>
        </w:trPr>
        <w:tc>
          <w:tcPr>
            <w:tcW w:w="2556" w:type="dxa"/>
          </w:tcPr>
          <w:p w14:paraId="10AF9291" w14:textId="77777777" w:rsidR="00C12E5F" w:rsidRDefault="00C12E5F" w:rsidP="00DF6279">
            <w:pPr>
              <w:pStyle w:val="bodytext1"/>
              <w:spacing w:before="120"/>
              <w:jc w:val="center"/>
            </w:pPr>
            <w:r w:rsidRPr="008243D8">
              <w:rPr>
                <w:noProof/>
              </w:rPr>
              <w:drawing>
                <wp:inline distT="0" distB="0" distL="0" distR="0" wp14:anchorId="27F9E492" wp14:editId="38C277F4">
                  <wp:extent cx="1404000" cy="1332000"/>
                  <wp:effectExtent l="19050" t="19050" r="24765" b="20955"/>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A96850A" w14:textId="77777777" w:rsidR="00C12E5F" w:rsidRPr="001353B6" w:rsidRDefault="00C12E5F" w:rsidP="00DF6279">
            <w:pPr>
              <w:pStyle w:val="bodytext1"/>
              <w:spacing w:before="120"/>
              <w:jc w:val="center"/>
              <w:rPr>
                <w:noProof/>
              </w:rPr>
            </w:pPr>
            <w:r w:rsidRPr="001353B6">
              <w:rPr>
                <w:b/>
              </w:rPr>
              <w:t>interpolate</w:t>
            </w:r>
            <w:r>
              <w:rPr>
                <w:b/>
              </w:rPr>
              <w:t>RdPu</w:t>
            </w:r>
          </w:p>
        </w:tc>
        <w:tc>
          <w:tcPr>
            <w:tcW w:w="2800" w:type="dxa"/>
          </w:tcPr>
          <w:p w14:paraId="3B7AAB99" w14:textId="77777777" w:rsidR="00C12E5F" w:rsidRDefault="00C12E5F" w:rsidP="00DF6279">
            <w:pPr>
              <w:pStyle w:val="bodytext1"/>
              <w:spacing w:before="120"/>
              <w:jc w:val="center"/>
            </w:pPr>
            <w:r w:rsidRPr="008243D8">
              <w:rPr>
                <w:noProof/>
              </w:rPr>
              <w:drawing>
                <wp:inline distT="0" distB="0" distL="0" distR="0" wp14:anchorId="1780927D" wp14:editId="3A80821A">
                  <wp:extent cx="1404000" cy="1332000"/>
                  <wp:effectExtent l="19050" t="19050" r="24765" b="20955"/>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C15D3B0" w14:textId="77777777" w:rsidR="00C12E5F" w:rsidRPr="001353B6" w:rsidRDefault="00C12E5F" w:rsidP="00DF6279">
            <w:pPr>
              <w:pStyle w:val="bodytext1"/>
              <w:spacing w:before="120"/>
              <w:jc w:val="center"/>
              <w:rPr>
                <w:b/>
              </w:rPr>
            </w:pPr>
            <w:r w:rsidRPr="001353B6">
              <w:rPr>
                <w:b/>
              </w:rPr>
              <w:t>interpolate</w:t>
            </w:r>
            <w:r>
              <w:rPr>
                <w:b/>
              </w:rPr>
              <w:t>RdYlBu</w:t>
            </w:r>
          </w:p>
        </w:tc>
        <w:tc>
          <w:tcPr>
            <w:tcW w:w="2800" w:type="dxa"/>
          </w:tcPr>
          <w:p w14:paraId="1C66EF3D" w14:textId="77777777" w:rsidR="00C12E5F" w:rsidRDefault="00C12E5F" w:rsidP="00DF6279">
            <w:pPr>
              <w:pStyle w:val="bodytext1"/>
              <w:spacing w:before="120"/>
              <w:jc w:val="center"/>
            </w:pPr>
            <w:r w:rsidRPr="008243D8">
              <w:rPr>
                <w:noProof/>
              </w:rPr>
              <w:drawing>
                <wp:inline distT="0" distB="0" distL="0" distR="0" wp14:anchorId="6F0BFE3A" wp14:editId="3A24EEA8">
                  <wp:extent cx="1404000" cy="1332000"/>
                  <wp:effectExtent l="19050" t="19050" r="24765" b="2095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3F4CB02" w14:textId="77777777" w:rsidR="00C12E5F" w:rsidRPr="001353B6" w:rsidRDefault="00C12E5F" w:rsidP="00DF6279">
            <w:pPr>
              <w:pStyle w:val="bodytext1"/>
              <w:spacing w:before="120"/>
              <w:jc w:val="center"/>
              <w:rPr>
                <w:b/>
              </w:rPr>
            </w:pPr>
            <w:r w:rsidRPr="001353B6">
              <w:rPr>
                <w:b/>
              </w:rPr>
              <w:t>interpolate</w:t>
            </w:r>
            <w:r>
              <w:rPr>
                <w:b/>
              </w:rPr>
              <w:t>RdYlGn</w:t>
            </w:r>
          </w:p>
        </w:tc>
        <w:tc>
          <w:tcPr>
            <w:tcW w:w="2800" w:type="dxa"/>
          </w:tcPr>
          <w:p w14:paraId="511CC904" w14:textId="77777777" w:rsidR="00C12E5F" w:rsidRDefault="00C12E5F" w:rsidP="00DF6279">
            <w:pPr>
              <w:pStyle w:val="bodytext1"/>
              <w:spacing w:before="120"/>
              <w:jc w:val="center"/>
            </w:pPr>
            <w:r w:rsidRPr="008243D8">
              <w:rPr>
                <w:noProof/>
              </w:rPr>
              <w:drawing>
                <wp:inline distT="0" distB="0" distL="0" distR="0" wp14:anchorId="35E478FA" wp14:editId="1901CF69">
                  <wp:extent cx="1404000" cy="1332000"/>
                  <wp:effectExtent l="19050" t="19050" r="24765" b="2095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8588E9F" w14:textId="77777777" w:rsidR="00C12E5F" w:rsidRPr="001353B6" w:rsidRDefault="00C12E5F" w:rsidP="00DF6279">
            <w:pPr>
              <w:pStyle w:val="bodytext1"/>
              <w:spacing w:before="120"/>
              <w:jc w:val="center"/>
              <w:rPr>
                <w:b/>
              </w:rPr>
            </w:pPr>
            <w:r w:rsidRPr="001353B6">
              <w:rPr>
                <w:b/>
              </w:rPr>
              <w:t>interpolate</w:t>
            </w:r>
            <w:r>
              <w:rPr>
                <w:b/>
              </w:rPr>
              <w:t>Reds</w:t>
            </w:r>
          </w:p>
        </w:tc>
      </w:tr>
      <w:tr w:rsidR="00C12E5F" w:rsidRPr="001353B6" w14:paraId="3E6C4E4D" w14:textId="77777777" w:rsidTr="00DF6279">
        <w:trPr>
          <w:jc w:val="center"/>
        </w:trPr>
        <w:tc>
          <w:tcPr>
            <w:tcW w:w="2556" w:type="dxa"/>
          </w:tcPr>
          <w:p w14:paraId="1906A22E" w14:textId="77777777" w:rsidR="00C12E5F" w:rsidRDefault="00C12E5F" w:rsidP="00DF6279">
            <w:pPr>
              <w:pStyle w:val="bodytext1"/>
              <w:spacing w:before="120"/>
              <w:jc w:val="center"/>
              <w:rPr>
                <w:b/>
              </w:rPr>
            </w:pPr>
            <w:r w:rsidRPr="003476C3">
              <w:rPr>
                <w:b/>
                <w:noProof/>
              </w:rPr>
              <w:drawing>
                <wp:inline distT="0" distB="0" distL="0" distR="0" wp14:anchorId="757EB8A5" wp14:editId="197E996A">
                  <wp:extent cx="1404000" cy="1332000"/>
                  <wp:effectExtent l="19050" t="19050" r="24765" b="20955"/>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E88897E" w14:textId="77777777" w:rsidR="00C12E5F" w:rsidRPr="001353B6" w:rsidRDefault="00C12E5F" w:rsidP="00DF6279">
            <w:pPr>
              <w:pStyle w:val="bodytext1"/>
              <w:spacing w:before="120"/>
              <w:jc w:val="center"/>
              <w:rPr>
                <w:noProof/>
              </w:rPr>
            </w:pPr>
            <w:r w:rsidRPr="005B4132">
              <w:rPr>
                <w:b/>
              </w:rPr>
              <w:t>interpolate</w:t>
            </w:r>
            <w:r>
              <w:rPr>
                <w:b/>
              </w:rPr>
              <w:t>Sinebow</w:t>
            </w:r>
          </w:p>
        </w:tc>
        <w:tc>
          <w:tcPr>
            <w:tcW w:w="2800" w:type="dxa"/>
          </w:tcPr>
          <w:p w14:paraId="470F64E4" w14:textId="77777777" w:rsidR="00C12E5F" w:rsidRDefault="00C12E5F" w:rsidP="00DF6279">
            <w:pPr>
              <w:pStyle w:val="bodytext1"/>
              <w:spacing w:before="120"/>
              <w:jc w:val="center"/>
              <w:rPr>
                <w:b/>
              </w:rPr>
            </w:pPr>
            <w:r w:rsidRPr="003476C3">
              <w:rPr>
                <w:b/>
                <w:noProof/>
              </w:rPr>
              <w:drawing>
                <wp:inline distT="0" distB="0" distL="0" distR="0" wp14:anchorId="28D03A92" wp14:editId="5763BC51">
                  <wp:extent cx="1404000" cy="1332000"/>
                  <wp:effectExtent l="19050" t="19050" r="24765" b="20955"/>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49E488F" w14:textId="77777777" w:rsidR="00C12E5F" w:rsidRPr="001353B6" w:rsidRDefault="00C12E5F" w:rsidP="00DF6279">
            <w:pPr>
              <w:pStyle w:val="bodytext1"/>
              <w:spacing w:before="120"/>
              <w:jc w:val="center"/>
              <w:rPr>
                <w:b/>
              </w:rPr>
            </w:pPr>
            <w:r w:rsidRPr="005B4132">
              <w:rPr>
                <w:b/>
              </w:rPr>
              <w:t>interpolate</w:t>
            </w:r>
            <w:r>
              <w:rPr>
                <w:b/>
              </w:rPr>
              <w:t>Spectral</w:t>
            </w:r>
          </w:p>
        </w:tc>
        <w:tc>
          <w:tcPr>
            <w:tcW w:w="2800" w:type="dxa"/>
          </w:tcPr>
          <w:p w14:paraId="37526599" w14:textId="77777777" w:rsidR="00C12E5F" w:rsidRDefault="00C12E5F" w:rsidP="00DF6279">
            <w:pPr>
              <w:pStyle w:val="bodytext1"/>
              <w:spacing w:before="120"/>
              <w:jc w:val="center"/>
              <w:rPr>
                <w:b/>
              </w:rPr>
            </w:pPr>
            <w:r w:rsidRPr="003476C3">
              <w:rPr>
                <w:b/>
                <w:noProof/>
              </w:rPr>
              <w:drawing>
                <wp:inline distT="0" distB="0" distL="0" distR="0" wp14:anchorId="283C61FE" wp14:editId="2F881CB3">
                  <wp:extent cx="1404000" cy="1332000"/>
                  <wp:effectExtent l="19050" t="19050" r="24765" b="20955"/>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F107BA4" w14:textId="77777777" w:rsidR="00C12E5F" w:rsidRPr="001353B6" w:rsidRDefault="00C12E5F" w:rsidP="00DF6279">
            <w:pPr>
              <w:pStyle w:val="bodytext1"/>
              <w:spacing w:before="120"/>
              <w:jc w:val="center"/>
              <w:rPr>
                <w:b/>
              </w:rPr>
            </w:pPr>
            <w:r w:rsidRPr="005B4132">
              <w:rPr>
                <w:b/>
              </w:rPr>
              <w:t>interpolate</w:t>
            </w:r>
            <w:r>
              <w:rPr>
                <w:b/>
              </w:rPr>
              <w:t>Turbo</w:t>
            </w:r>
          </w:p>
        </w:tc>
        <w:tc>
          <w:tcPr>
            <w:tcW w:w="2800" w:type="dxa"/>
          </w:tcPr>
          <w:p w14:paraId="66643358" w14:textId="77777777" w:rsidR="00C12E5F" w:rsidRDefault="00C12E5F" w:rsidP="00DF6279">
            <w:pPr>
              <w:pStyle w:val="bodytext1"/>
              <w:spacing w:before="120"/>
              <w:jc w:val="center"/>
              <w:rPr>
                <w:b/>
              </w:rPr>
            </w:pPr>
            <w:r w:rsidRPr="003476C3">
              <w:rPr>
                <w:b/>
                <w:noProof/>
              </w:rPr>
              <w:drawing>
                <wp:inline distT="0" distB="0" distL="0" distR="0" wp14:anchorId="13C1C730" wp14:editId="0C032CD8">
                  <wp:extent cx="1404000" cy="1332000"/>
                  <wp:effectExtent l="19050" t="19050" r="24765" b="20955"/>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D129F0C" w14:textId="77777777" w:rsidR="00C12E5F" w:rsidRPr="001353B6" w:rsidRDefault="00C12E5F" w:rsidP="00DF6279">
            <w:pPr>
              <w:pStyle w:val="bodytext1"/>
              <w:spacing w:before="120"/>
              <w:jc w:val="center"/>
              <w:rPr>
                <w:b/>
              </w:rPr>
            </w:pPr>
            <w:r w:rsidRPr="005B4132">
              <w:rPr>
                <w:b/>
              </w:rPr>
              <w:t>interpolate</w:t>
            </w:r>
            <w:r>
              <w:rPr>
                <w:b/>
              </w:rPr>
              <w:t>Viridis</w:t>
            </w:r>
          </w:p>
        </w:tc>
      </w:tr>
      <w:tr w:rsidR="00C12E5F" w:rsidRPr="001353B6" w14:paraId="08058C30" w14:textId="77777777" w:rsidTr="00DF6279">
        <w:trPr>
          <w:jc w:val="center"/>
        </w:trPr>
        <w:tc>
          <w:tcPr>
            <w:tcW w:w="2556" w:type="dxa"/>
          </w:tcPr>
          <w:p w14:paraId="5C04A9A0" w14:textId="77777777" w:rsidR="00C12E5F" w:rsidRDefault="00C12E5F" w:rsidP="00DF6279">
            <w:pPr>
              <w:pStyle w:val="bodytext1"/>
              <w:spacing w:before="120"/>
              <w:jc w:val="center"/>
              <w:rPr>
                <w:b/>
              </w:rPr>
            </w:pPr>
            <w:r w:rsidRPr="00136970">
              <w:rPr>
                <w:b/>
                <w:noProof/>
              </w:rPr>
              <w:drawing>
                <wp:inline distT="0" distB="0" distL="0" distR="0" wp14:anchorId="70DC1AFB" wp14:editId="4703F815">
                  <wp:extent cx="1404000" cy="1332000"/>
                  <wp:effectExtent l="19050" t="19050" r="24765" b="20955"/>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9EC4E2B" w14:textId="77777777" w:rsidR="00C12E5F" w:rsidRPr="001353B6" w:rsidRDefault="00C12E5F" w:rsidP="00DF6279">
            <w:pPr>
              <w:pStyle w:val="bodytext1"/>
              <w:spacing w:before="120"/>
              <w:jc w:val="center"/>
              <w:rPr>
                <w:noProof/>
              </w:rPr>
            </w:pPr>
            <w:r w:rsidRPr="005B4132">
              <w:rPr>
                <w:b/>
              </w:rPr>
              <w:t>interpolate</w:t>
            </w:r>
            <w:r>
              <w:rPr>
                <w:b/>
              </w:rPr>
              <w:t>Warm</w:t>
            </w:r>
          </w:p>
        </w:tc>
        <w:tc>
          <w:tcPr>
            <w:tcW w:w="2800" w:type="dxa"/>
          </w:tcPr>
          <w:p w14:paraId="397FA8CE" w14:textId="77777777" w:rsidR="00C12E5F" w:rsidRDefault="00C12E5F" w:rsidP="00DF6279">
            <w:pPr>
              <w:pStyle w:val="bodytext1"/>
              <w:spacing w:before="120"/>
              <w:jc w:val="center"/>
              <w:rPr>
                <w:b/>
              </w:rPr>
            </w:pPr>
            <w:r w:rsidRPr="00BD2824">
              <w:rPr>
                <w:b/>
                <w:noProof/>
              </w:rPr>
              <w:drawing>
                <wp:inline distT="0" distB="0" distL="0" distR="0" wp14:anchorId="7E5122DB" wp14:editId="09B3149D">
                  <wp:extent cx="1404000" cy="1332000"/>
                  <wp:effectExtent l="19050" t="19050" r="24765" b="20955"/>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17BB0DD" w14:textId="77777777" w:rsidR="00C12E5F" w:rsidRPr="001353B6" w:rsidRDefault="00C12E5F" w:rsidP="00DF6279">
            <w:pPr>
              <w:pStyle w:val="bodytext1"/>
              <w:spacing w:before="120"/>
              <w:jc w:val="center"/>
              <w:rPr>
                <w:b/>
              </w:rPr>
            </w:pPr>
            <w:r w:rsidRPr="005B4132">
              <w:rPr>
                <w:b/>
              </w:rPr>
              <w:t>interpolate</w:t>
            </w:r>
            <w:r>
              <w:rPr>
                <w:b/>
              </w:rPr>
              <w:t>YlGn</w:t>
            </w:r>
          </w:p>
        </w:tc>
        <w:tc>
          <w:tcPr>
            <w:tcW w:w="2800" w:type="dxa"/>
          </w:tcPr>
          <w:p w14:paraId="313CF9CF" w14:textId="77777777" w:rsidR="00C12E5F" w:rsidRDefault="00C12E5F" w:rsidP="00DF6279">
            <w:pPr>
              <w:pStyle w:val="bodytext1"/>
              <w:spacing w:before="120"/>
              <w:jc w:val="center"/>
              <w:rPr>
                <w:b/>
              </w:rPr>
            </w:pPr>
            <w:r w:rsidRPr="00A96F7E">
              <w:rPr>
                <w:b/>
                <w:noProof/>
              </w:rPr>
              <w:drawing>
                <wp:inline distT="0" distB="0" distL="0" distR="0" wp14:anchorId="362A71A0" wp14:editId="1555CF82">
                  <wp:extent cx="1404000" cy="1332000"/>
                  <wp:effectExtent l="19050" t="19050" r="24765" b="20955"/>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B4846DB" w14:textId="77777777" w:rsidR="00C12E5F" w:rsidRPr="001353B6" w:rsidRDefault="00C12E5F" w:rsidP="00DF6279">
            <w:pPr>
              <w:pStyle w:val="bodytext1"/>
              <w:spacing w:before="120"/>
              <w:jc w:val="center"/>
              <w:rPr>
                <w:b/>
              </w:rPr>
            </w:pPr>
            <w:r w:rsidRPr="005B4132">
              <w:rPr>
                <w:b/>
              </w:rPr>
              <w:t>interpolate</w:t>
            </w:r>
            <w:r>
              <w:rPr>
                <w:b/>
              </w:rPr>
              <w:t>YlGnBu</w:t>
            </w:r>
          </w:p>
        </w:tc>
        <w:tc>
          <w:tcPr>
            <w:tcW w:w="2800" w:type="dxa"/>
          </w:tcPr>
          <w:p w14:paraId="6ED2EC10" w14:textId="77777777" w:rsidR="00C12E5F" w:rsidRDefault="00C12E5F" w:rsidP="00DF6279">
            <w:pPr>
              <w:pStyle w:val="bodytext1"/>
              <w:spacing w:before="120"/>
              <w:jc w:val="center"/>
              <w:rPr>
                <w:b/>
              </w:rPr>
            </w:pPr>
            <w:r w:rsidRPr="006C67EA">
              <w:rPr>
                <w:b/>
                <w:noProof/>
              </w:rPr>
              <w:drawing>
                <wp:inline distT="0" distB="0" distL="0" distR="0" wp14:anchorId="1806738A" wp14:editId="4A8B2948">
                  <wp:extent cx="1404000" cy="1332000"/>
                  <wp:effectExtent l="19050" t="19050" r="24765" b="20955"/>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CB71DF8" w14:textId="77777777" w:rsidR="00C12E5F" w:rsidRPr="001353B6" w:rsidRDefault="00C12E5F" w:rsidP="00DF6279">
            <w:pPr>
              <w:pStyle w:val="bodytext1"/>
              <w:spacing w:before="120"/>
              <w:jc w:val="center"/>
              <w:rPr>
                <w:b/>
              </w:rPr>
            </w:pPr>
            <w:r w:rsidRPr="005B4132">
              <w:rPr>
                <w:b/>
              </w:rPr>
              <w:t>interpolate</w:t>
            </w:r>
            <w:r>
              <w:rPr>
                <w:b/>
              </w:rPr>
              <w:t>YlOrBr</w:t>
            </w:r>
          </w:p>
        </w:tc>
      </w:tr>
      <w:tr w:rsidR="00784B4C" w:rsidRPr="001353B6" w14:paraId="543B7A0A" w14:textId="77777777" w:rsidTr="00DF6279">
        <w:trPr>
          <w:jc w:val="center"/>
        </w:trPr>
        <w:tc>
          <w:tcPr>
            <w:tcW w:w="2556" w:type="dxa"/>
          </w:tcPr>
          <w:p w14:paraId="57DFBFCA" w14:textId="77777777" w:rsidR="00784B4C" w:rsidRDefault="00784B4C" w:rsidP="00DF6279">
            <w:pPr>
              <w:pStyle w:val="bodytext1"/>
              <w:spacing w:before="120"/>
              <w:jc w:val="center"/>
              <w:rPr>
                <w:b/>
              </w:rPr>
            </w:pPr>
            <w:r w:rsidRPr="0000419F">
              <w:rPr>
                <w:b/>
                <w:noProof/>
              </w:rPr>
              <w:lastRenderedPageBreak/>
              <w:drawing>
                <wp:inline distT="0" distB="0" distL="0" distR="0" wp14:anchorId="57BB992E" wp14:editId="52F05460">
                  <wp:extent cx="1404000" cy="1332000"/>
                  <wp:effectExtent l="19050" t="19050" r="24765" b="20955"/>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CD849F" w14:textId="77777777" w:rsidR="00784B4C" w:rsidRPr="001353B6" w:rsidRDefault="00784B4C" w:rsidP="00DF6279">
            <w:pPr>
              <w:pStyle w:val="bodytext1"/>
              <w:spacing w:before="120"/>
              <w:jc w:val="center"/>
              <w:rPr>
                <w:noProof/>
              </w:rPr>
            </w:pPr>
            <w:r w:rsidRPr="005B4132">
              <w:rPr>
                <w:b/>
              </w:rPr>
              <w:t>interpolate</w:t>
            </w:r>
            <w:r>
              <w:rPr>
                <w:b/>
              </w:rPr>
              <w:t>YlOrRd</w:t>
            </w:r>
          </w:p>
        </w:tc>
        <w:tc>
          <w:tcPr>
            <w:tcW w:w="8400" w:type="dxa"/>
            <w:gridSpan w:val="3"/>
          </w:tcPr>
          <w:p w14:paraId="03725535" w14:textId="77777777" w:rsidR="00784B4C" w:rsidRPr="001353B6" w:rsidRDefault="00784B4C" w:rsidP="00DF6279">
            <w:pPr>
              <w:pStyle w:val="bodytext1"/>
              <w:spacing w:before="120"/>
              <w:jc w:val="center"/>
              <w:rPr>
                <w:b/>
              </w:rPr>
            </w:pPr>
          </w:p>
        </w:tc>
      </w:tr>
    </w:tbl>
    <w:p w14:paraId="20CB72C0" w14:textId="77777777" w:rsidR="00614D80" w:rsidRPr="006C4DD0" w:rsidRDefault="00614D80" w:rsidP="00614D80">
      <w:pPr>
        <w:pStyle w:val="Heading2"/>
      </w:pPr>
      <w:bookmarkStart w:id="1101" w:name="_Ref83766292"/>
      <w:bookmarkStart w:id="1102" w:name="_Toc87192222"/>
      <w:r w:rsidRPr="006C4DD0">
        <w:t>Map styles</w:t>
      </w:r>
      <w:bookmarkEnd w:id="1101"/>
      <w:bookmarkEnd w:id="1102"/>
    </w:p>
    <w:p w14:paraId="01AC1372" w14:textId="12C56476" w:rsidR="007C0D6D" w:rsidRDefault="00614D80" w:rsidP="00A83D93">
      <w:pPr>
        <w:pStyle w:val="bodytext1"/>
        <w:tabs>
          <w:tab w:val="left" w:pos="2070"/>
        </w:tabs>
      </w:pPr>
      <w:r w:rsidRPr="006C4DD0">
        <w:t>The map style options available</w:t>
      </w:r>
      <w:r w:rsidR="004F09EC">
        <w:t xml:space="preserve">  in the </w:t>
      </w:r>
      <w:r w:rsidR="004F09EC" w:rsidRPr="004F09EC">
        <w:rPr>
          <w:b/>
          <w:bCs/>
        </w:rPr>
        <w:t>Map &amp; Layer Settings</w:t>
      </w:r>
      <w:r w:rsidR="004F09EC">
        <w:t xml:space="preserve"> panel </w:t>
      </w:r>
      <w:r w:rsidRPr="006C4DD0">
        <w:t xml:space="preserve">are described </w:t>
      </w:r>
      <w:r w:rsidR="004472CA">
        <w:t xml:space="preserve">in </w:t>
      </w:r>
      <w:r w:rsidR="004472CA">
        <w:fldChar w:fldCharType="begin"/>
      </w:r>
      <w:r w:rsidR="004472CA">
        <w:instrText xml:space="preserve"> REF _Ref83766098 \h </w:instrText>
      </w:r>
      <w:r w:rsidR="004472CA">
        <w:fldChar w:fldCharType="separate"/>
      </w:r>
      <w:r w:rsidR="00D3664A">
        <w:t xml:space="preserve">Table </w:t>
      </w:r>
      <w:r w:rsidR="00D3664A">
        <w:rPr>
          <w:noProof/>
        </w:rPr>
        <w:t>10</w:t>
      </w:r>
      <w:r w:rsidR="004472CA">
        <w:fldChar w:fldCharType="end"/>
      </w:r>
      <w:r w:rsidR="00F32DAF">
        <w:t>.</w:t>
      </w:r>
    </w:p>
    <w:p w14:paraId="63833F49" w14:textId="77777777" w:rsidR="00F357C2" w:rsidRDefault="00F357C2" w:rsidP="00A83D93">
      <w:pPr>
        <w:pStyle w:val="bodytext1"/>
        <w:tabs>
          <w:tab w:val="left" w:pos="2070"/>
        </w:tabs>
      </w:pPr>
    </w:p>
    <w:p w14:paraId="3D9C5351" w14:textId="64ADB69B" w:rsidR="002F2B29" w:rsidRDefault="00D134EA" w:rsidP="00A83D93">
      <w:pPr>
        <w:pStyle w:val="bodytext1"/>
        <w:tabs>
          <w:tab w:val="left" w:pos="2070"/>
        </w:tabs>
      </w:pPr>
      <w:r>
        <w:t xml:space="preserve"> </w:t>
      </w:r>
    </w:p>
    <w:p w14:paraId="76310709" w14:textId="5C7A51A9" w:rsidR="001D21D7" w:rsidRDefault="001D21D7" w:rsidP="003C556C">
      <w:pPr>
        <w:pStyle w:val="bodytext1"/>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B32B2" w:rsidRPr="00A9016E" w14:paraId="06AA3F19" w14:textId="77777777" w:rsidTr="43C3936D">
        <w:trPr>
          <w:tblHeader/>
        </w:trPr>
        <w:tc>
          <w:tcPr>
            <w:tcW w:w="9628" w:type="dxa"/>
            <w:gridSpan w:val="2"/>
            <w:tcBorders>
              <w:bottom w:val="single" w:sz="4" w:space="0" w:color="auto"/>
            </w:tcBorders>
          </w:tcPr>
          <w:p w14:paraId="7210B986" w14:textId="440F2B3D" w:rsidR="006B32B2" w:rsidRDefault="006B32B2" w:rsidP="001D21D7">
            <w:pPr>
              <w:pStyle w:val="bodytext1"/>
              <w:jc w:val="center"/>
              <w:rPr>
                <w:b/>
                <w:bCs/>
                <w:sz w:val="24"/>
                <w:szCs w:val="24"/>
              </w:rPr>
            </w:pPr>
            <w:bookmarkStart w:id="1103" w:name="_Ref83766098"/>
            <w:r>
              <w:lastRenderedPageBreak/>
              <w:t xml:space="preserve">Table </w:t>
            </w:r>
            <w:r w:rsidR="0082198C">
              <w:fldChar w:fldCharType="begin"/>
            </w:r>
            <w:r w:rsidR="0082198C">
              <w:instrText xml:space="preserve"> SEQ Table \* ARABIC </w:instrText>
            </w:r>
            <w:r w:rsidR="0082198C">
              <w:fldChar w:fldCharType="separate"/>
            </w:r>
            <w:r w:rsidR="00D3664A">
              <w:rPr>
                <w:noProof/>
              </w:rPr>
              <w:t>10</w:t>
            </w:r>
            <w:r w:rsidR="0082198C">
              <w:rPr>
                <w:noProof/>
              </w:rPr>
              <w:fldChar w:fldCharType="end"/>
            </w:r>
            <w:bookmarkEnd w:id="1103"/>
            <w:r>
              <w:t>. Map style options</w:t>
            </w:r>
          </w:p>
        </w:tc>
      </w:tr>
      <w:tr w:rsidR="001D21D7" w:rsidRPr="00A9016E" w14:paraId="4DCC5843" w14:textId="77777777" w:rsidTr="43C3936D">
        <w:trPr>
          <w:tblHeader/>
        </w:trPr>
        <w:tc>
          <w:tcPr>
            <w:tcW w:w="4806" w:type="dxa"/>
            <w:tcBorders>
              <w:top w:val="single" w:sz="4" w:space="0" w:color="auto"/>
              <w:left w:val="single" w:sz="4" w:space="0" w:color="auto"/>
              <w:bottom w:val="single" w:sz="4" w:space="0" w:color="auto"/>
              <w:right w:val="single" w:sz="4" w:space="0" w:color="auto"/>
            </w:tcBorders>
          </w:tcPr>
          <w:p w14:paraId="792D08B6" w14:textId="77777777" w:rsidR="001D21D7" w:rsidRPr="00A9016E" w:rsidRDefault="001D21D7" w:rsidP="001D21D7">
            <w:pPr>
              <w:pStyle w:val="bodytext1"/>
              <w:jc w:val="center"/>
              <w:rPr>
                <w:b/>
                <w:bCs/>
                <w:sz w:val="24"/>
                <w:szCs w:val="24"/>
              </w:rPr>
            </w:pPr>
            <w:r>
              <w:rPr>
                <w:b/>
                <w:bCs/>
                <w:sz w:val="24"/>
                <w:szCs w:val="24"/>
              </w:rPr>
              <w:t>Map Display</w:t>
            </w:r>
          </w:p>
        </w:tc>
        <w:tc>
          <w:tcPr>
            <w:tcW w:w="4822" w:type="dxa"/>
            <w:tcBorders>
              <w:top w:val="single" w:sz="4" w:space="0" w:color="auto"/>
              <w:left w:val="single" w:sz="4" w:space="0" w:color="auto"/>
              <w:bottom w:val="single" w:sz="4" w:space="0" w:color="auto"/>
              <w:right w:val="single" w:sz="4" w:space="0" w:color="auto"/>
            </w:tcBorders>
          </w:tcPr>
          <w:p w14:paraId="4FB42A6C" w14:textId="77777777" w:rsidR="001D21D7" w:rsidRPr="00A9016E" w:rsidRDefault="001D21D7" w:rsidP="001D21D7">
            <w:pPr>
              <w:pStyle w:val="bodytext1"/>
              <w:jc w:val="center"/>
              <w:rPr>
                <w:b/>
                <w:bCs/>
                <w:sz w:val="24"/>
                <w:szCs w:val="24"/>
              </w:rPr>
            </w:pPr>
            <w:r>
              <w:rPr>
                <w:b/>
                <w:bCs/>
                <w:sz w:val="24"/>
                <w:szCs w:val="24"/>
              </w:rPr>
              <w:t xml:space="preserve">Map Style </w:t>
            </w:r>
            <w:r w:rsidRPr="00A9016E">
              <w:rPr>
                <w:b/>
                <w:bCs/>
                <w:sz w:val="24"/>
                <w:szCs w:val="24"/>
              </w:rPr>
              <w:t>Description</w:t>
            </w:r>
          </w:p>
        </w:tc>
      </w:tr>
      <w:tr w:rsidR="001D21D7" w14:paraId="7EF1AEA8" w14:textId="77777777" w:rsidTr="43C3936D">
        <w:tc>
          <w:tcPr>
            <w:tcW w:w="4806" w:type="dxa"/>
            <w:tcBorders>
              <w:top w:val="single" w:sz="4" w:space="0" w:color="auto"/>
              <w:left w:val="single" w:sz="4" w:space="0" w:color="auto"/>
              <w:bottom w:val="single" w:sz="4" w:space="0" w:color="auto"/>
              <w:right w:val="single" w:sz="4" w:space="0" w:color="auto"/>
            </w:tcBorders>
          </w:tcPr>
          <w:p w14:paraId="3362D2D0" w14:textId="77777777" w:rsidR="001D21D7" w:rsidRDefault="001D21D7" w:rsidP="001D21D7">
            <w:pPr>
              <w:pStyle w:val="bodytext1"/>
              <w:spacing w:before="120"/>
              <w:jc w:val="center"/>
            </w:pPr>
            <w:r w:rsidRPr="00D12233">
              <w:rPr>
                <w:noProof/>
              </w:rPr>
              <w:drawing>
                <wp:inline distT="0" distB="0" distL="0" distR="0" wp14:anchorId="5CEDA64C" wp14:editId="52CFB9FB">
                  <wp:extent cx="2880000" cy="2160000"/>
                  <wp:effectExtent l="19050" t="19050" r="15875" b="12065"/>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48AABC7E" w14:textId="10E50CD0" w:rsidR="001D21D7" w:rsidRDefault="001D21D7" w:rsidP="43C3936D">
            <w:pPr>
              <w:pStyle w:val="bodytext1"/>
            </w:pPr>
            <w:r w:rsidRPr="43C3936D">
              <w:rPr>
                <w:b/>
                <w:bCs/>
              </w:rPr>
              <w:t>Light</w:t>
            </w:r>
            <w:r>
              <w:t xml:space="preserve"> -  This </w:t>
            </w:r>
            <w:r w:rsidR="00DF7B55">
              <w:t>option</w:t>
            </w:r>
            <w:r>
              <w:t>, when selected, allows the user to</w:t>
            </w:r>
            <w:r w:rsidR="00DF7B55">
              <w:t xml:space="preserve"> set a light-coloured background for the maps displayed in the </w:t>
            </w:r>
            <w:r w:rsidR="00DE7185">
              <w:t>Map Viewer</w:t>
            </w:r>
            <w:r w:rsidR="00DF7B55">
              <w:t>.</w:t>
            </w:r>
          </w:p>
          <w:p w14:paraId="58238E18" w14:textId="2895ECD9" w:rsidR="43C3936D" w:rsidRDefault="43C3936D" w:rsidP="43C3936D">
            <w:pPr>
              <w:pStyle w:val="bodytext1"/>
              <w:rPr>
                <w:color w:val="000000" w:themeColor="text2"/>
              </w:rPr>
            </w:pPr>
          </w:p>
          <w:p w14:paraId="37262D5F" w14:textId="3E152290" w:rsidR="230CB350" w:rsidRDefault="230CB350" w:rsidP="43C3936D">
            <w:pPr>
              <w:pStyle w:val="bodytext1"/>
              <w:rPr>
                <w:color w:val="000000" w:themeColor="text2"/>
              </w:rPr>
            </w:pPr>
            <w:r w:rsidRPr="43C3936D">
              <w:rPr>
                <w:color w:val="000000" w:themeColor="text2"/>
              </w:rPr>
              <w:t xml:space="preserve">More Info - </w:t>
            </w:r>
            <w:r w:rsidR="00001173">
              <w:fldChar w:fldCharType="begin"/>
            </w:r>
            <w:r w:rsidR="00001173">
              <w:instrText xml:space="preserve"> HYPERLINK "https://www.mapbox.com/maps/light" \h </w:instrText>
            </w:r>
            <w:ins w:id="1104" w:author="Leorey" w:date="2021-11-07T12:39:00Z"/>
            <w:r w:rsidR="00001173">
              <w:fldChar w:fldCharType="separate"/>
            </w:r>
            <w:r w:rsidRPr="43C3936D">
              <w:rPr>
                <w:rStyle w:val="Hyperlink"/>
              </w:rPr>
              <w:t>Mapbox Light</w:t>
            </w:r>
            <w:r w:rsidR="00001173">
              <w:rPr>
                <w:rStyle w:val="Hyperlink"/>
              </w:rPr>
              <w:fldChar w:fldCharType="end"/>
            </w:r>
          </w:p>
          <w:p w14:paraId="713E528C" w14:textId="4ED42FEF" w:rsidR="001D21D7" w:rsidRPr="00DF7B55" w:rsidRDefault="001D21D7" w:rsidP="001D21D7">
            <w:pPr>
              <w:pStyle w:val="bodytext1"/>
            </w:pPr>
          </w:p>
        </w:tc>
      </w:tr>
      <w:tr w:rsidR="001D21D7" w14:paraId="04EBC829" w14:textId="77777777" w:rsidTr="43C3936D">
        <w:tc>
          <w:tcPr>
            <w:tcW w:w="4806" w:type="dxa"/>
            <w:tcBorders>
              <w:top w:val="single" w:sz="4" w:space="0" w:color="auto"/>
              <w:left w:val="single" w:sz="4" w:space="0" w:color="auto"/>
              <w:bottom w:val="single" w:sz="4" w:space="0" w:color="auto"/>
              <w:right w:val="single" w:sz="4" w:space="0" w:color="auto"/>
            </w:tcBorders>
          </w:tcPr>
          <w:p w14:paraId="18C64F28" w14:textId="77777777" w:rsidR="001D21D7" w:rsidRDefault="001D21D7" w:rsidP="001D21D7">
            <w:pPr>
              <w:pStyle w:val="bodytext1"/>
              <w:spacing w:before="120"/>
              <w:jc w:val="center"/>
            </w:pPr>
            <w:r w:rsidRPr="006A01DB">
              <w:rPr>
                <w:noProof/>
              </w:rPr>
              <w:drawing>
                <wp:inline distT="0" distB="0" distL="0" distR="0" wp14:anchorId="50F16302" wp14:editId="5B490A8D">
                  <wp:extent cx="2880000" cy="2160000"/>
                  <wp:effectExtent l="19050" t="19050" r="15875" b="12065"/>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63532632" w14:textId="5367E252" w:rsidR="001D21D7" w:rsidRPr="00DF7B55" w:rsidRDefault="001D21D7" w:rsidP="001D21D7">
            <w:pPr>
              <w:pStyle w:val="bodytext1"/>
            </w:pPr>
            <w:r w:rsidRPr="43C3936D">
              <w:rPr>
                <w:b/>
                <w:bCs/>
              </w:rPr>
              <w:t>Dark</w:t>
            </w:r>
            <w:r>
              <w:t xml:space="preserve"> - </w:t>
            </w:r>
            <w:r w:rsidR="00DF7B55">
              <w:t xml:space="preserve"> This option, when selected, allows the user to set a dar</w:t>
            </w:r>
            <w:r w:rsidR="000576B5">
              <w:t>k</w:t>
            </w:r>
            <w:r w:rsidR="00DF7B55">
              <w:t xml:space="preserve">-coloured background for the maps displayed in the </w:t>
            </w:r>
            <w:r w:rsidR="00DE7185">
              <w:t>Map Viewer</w:t>
            </w:r>
            <w:r w:rsidR="00DF7B55">
              <w:t>.</w:t>
            </w:r>
          </w:p>
          <w:p w14:paraId="781A0A0A" w14:textId="5D3AAB06" w:rsidR="001D21D7" w:rsidRPr="00DF7B55" w:rsidRDefault="001D21D7" w:rsidP="43C3936D">
            <w:pPr>
              <w:pStyle w:val="bodytext1"/>
              <w:rPr>
                <w:color w:val="000000" w:themeColor="text2"/>
              </w:rPr>
            </w:pPr>
          </w:p>
          <w:p w14:paraId="0AD76935" w14:textId="4BDBC0A9" w:rsidR="001D21D7" w:rsidRPr="00DF7B55" w:rsidRDefault="65B53789" w:rsidP="43C3936D">
            <w:pPr>
              <w:pStyle w:val="bodytext1"/>
              <w:rPr>
                <w:color w:val="000000" w:themeColor="text2"/>
              </w:rPr>
            </w:pPr>
            <w:r w:rsidRPr="43C3936D">
              <w:rPr>
                <w:color w:val="000000" w:themeColor="text2"/>
              </w:rPr>
              <w:t xml:space="preserve">More Info - </w:t>
            </w:r>
            <w:r w:rsidR="00001173">
              <w:fldChar w:fldCharType="begin"/>
            </w:r>
            <w:r w:rsidR="00001173">
              <w:instrText xml:space="preserve"> HYPERLINK "https://www.mapbox.com/maps/dark" \h </w:instrText>
            </w:r>
            <w:ins w:id="1105" w:author="Leorey" w:date="2021-11-07T12:39:00Z"/>
            <w:r w:rsidR="00001173">
              <w:fldChar w:fldCharType="separate"/>
            </w:r>
            <w:r w:rsidRPr="43C3936D">
              <w:rPr>
                <w:rStyle w:val="Hyperlink"/>
              </w:rPr>
              <w:t>Mapbox Dark</w:t>
            </w:r>
            <w:r w:rsidR="00001173">
              <w:rPr>
                <w:rStyle w:val="Hyperlink"/>
              </w:rPr>
              <w:fldChar w:fldCharType="end"/>
            </w:r>
          </w:p>
        </w:tc>
      </w:tr>
      <w:tr w:rsidR="001D21D7" w14:paraId="6840AFFE" w14:textId="77777777" w:rsidTr="43C3936D">
        <w:tc>
          <w:tcPr>
            <w:tcW w:w="4806" w:type="dxa"/>
            <w:tcBorders>
              <w:top w:val="single" w:sz="4" w:space="0" w:color="auto"/>
              <w:left w:val="single" w:sz="4" w:space="0" w:color="auto"/>
              <w:bottom w:val="single" w:sz="4" w:space="0" w:color="auto"/>
              <w:right w:val="single" w:sz="4" w:space="0" w:color="auto"/>
            </w:tcBorders>
          </w:tcPr>
          <w:p w14:paraId="646A7F52" w14:textId="77777777" w:rsidR="001D21D7" w:rsidRDefault="001D21D7" w:rsidP="001D21D7">
            <w:pPr>
              <w:pStyle w:val="bodytext1"/>
              <w:spacing w:before="120"/>
              <w:jc w:val="center"/>
            </w:pPr>
            <w:r w:rsidRPr="00671DB1">
              <w:rPr>
                <w:noProof/>
              </w:rPr>
              <w:drawing>
                <wp:inline distT="0" distB="0" distL="0" distR="0" wp14:anchorId="0402ABA7" wp14:editId="78219033">
                  <wp:extent cx="2880000" cy="2160000"/>
                  <wp:effectExtent l="19050" t="19050" r="15875" b="1206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30754054" w14:textId="4A2A914B" w:rsidR="001D21D7" w:rsidRPr="00DF7B55" w:rsidRDefault="001D21D7" w:rsidP="001D21D7">
            <w:pPr>
              <w:pStyle w:val="bodytext1"/>
            </w:pPr>
            <w:r w:rsidRPr="43C3936D">
              <w:rPr>
                <w:b/>
                <w:bCs/>
              </w:rPr>
              <w:t>Streets</w:t>
            </w:r>
            <w:r>
              <w:t xml:space="preserve"> -  </w:t>
            </w:r>
            <w:r w:rsidR="00DF7B55">
              <w:t xml:space="preserve"> This option, when selected, allows the user to set a </w:t>
            </w:r>
            <w:r w:rsidR="5FFED01E">
              <w:t>backgrou</w:t>
            </w:r>
            <w:r w:rsidR="58D632CF">
              <w:t>n</w:t>
            </w:r>
            <w:r w:rsidR="5FFED01E">
              <w:t xml:space="preserve">d which mainly focus on </w:t>
            </w:r>
            <w:r w:rsidR="289E12A5">
              <w:t>road and transit network</w:t>
            </w:r>
            <w:r w:rsidR="00DF7B55">
              <w:t>.</w:t>
            </w:r>
            <w:r w:rsidR="7D875F3E">
              <w:t xml:space="preserve"> Transit layers </w:t>
            </w:r>
            <w:r w:rsidR="7983C036">
              <w:t>(Motorways, footpaths)</w:t>
            </w:r>
            <w:r w:rsidR="7D875F3E">
              <w:t xml:space="preserve"> are coloured based on the mode of </w:t>
            </w:r>
            <w:r w:rsidR="61D745F2">
              <w:t>trans</w:t>
            </w:r>
            <w:r w:rsidR="7AF80E21">
              <w:t>it</w:t>
            </w:r>
            <w:r w:rsidR="7C6AAE17">
              <w:t>.</w:t>
            </w:r>
          </w:p>
          <w:p w14:paraId="62B0208F" w14:textId="1383A52F" w:rsidR="001D21D7" w:rsidRPr="00DF7B55" w:rsidRDefault="001D21D7" w:rsidP="001D21D7">
            <w:pPr>
              <w:pStyle w:val="bodytext1"/>
            </w:pPr>
          </w:p>
          <w:p w14:paraId="64A34FFE" w14:textId="487ADEC6" w:rsidR="001D21D7" w:rsidRPr="00DF7B55" w:rsidRDefault="0802C579" w:rsidP="001D21D7">
            <w:pPr>
              <w:pStyle w:val="bodytext1"/>
            </w:pPr>
            <w:r>
              <w:t xml:space="preserve">More Info - </w:t>
            </w:r>
            <w:r w:rsidR="00001173">
              <w:fldChar w:fldCharType="begin"/>
            </w:r>
            <w:r w:rsidR="00001173">
              <w:instrText xml:space="preserve"> HYPERLINK "https://www.mapbox.com/maps/streets" \h </w:instrText>
            </w:r>
            <w:ins w:id="1106" w:author="Leorey" w:date="2021-11-07T12:39:00Z"/>
            <w:r w:rsidR="00001173">
              <w:fldChar w:fldCharType="separate"/>
            </w:r>
            <w:r w:rsidRPr="43C3936D">
              <w:rPr>
                <w:rStyle w:val="Hyperlink"/>
              </w:rPr>
              <w:t>Mapbox Streets</w:t>
            </w:r>
            <w:r w:rsidR="00001173">
              <w:rPr>
                <w:rStyle w:val="Hyperlink"/>
              </w:rPr>
              <w:fldChar w:fldCharType="end"/>
            </w:r>
            <w:r w:rsidR="36857BA3">
              <w:t xml:space="preserve"> </w:t>
            </w:r>
          </w:p>
        </w:tc>
      </w:tr>
    </w:tbl>
    <w:p w14:paraId="6194D700" w14:textId="77777777" w:rsidR="000A6CDC" w:rsidRDefault="000A6CDC" w:rsidP="00A83D93">
      <w:pPr>
        <w:pStyle w:val="bodytext1"/>
        <w:tabs>
          <w:tab w:val="left" w:pos="2070"/>
        </w:tabs>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C4DD0" w14:paraId="19447BCB" w14:textId="77777777" w:rsidTr="43C3936D">
        <w:tc>
          <w:tcPr>
            <w:tcW w:w="4806" w:type="dxa"/>
            <w:tcBorders>
              <w:top w:val="single" w:sz="4" w:space="0" w:color="auto"/>
              <w:left w:val="single" w:sz="4" w:space="0" w:color="auto"/>
              <w:bottom w:val="single" w:sz="4" w:space="0" w:color="auto"/>
              <w:right w:val="single" w:sz="4" w:space="0" w:color="auto"/>
            </w:tcBorders>
          </w:tcPr>
          <w:p w14:paraId="41795195" w14:textId="77777777" w:rsidR="006C4DD0" w:rsidRDefault="006C4DD0" w:rsidP="00DF6279">
            <w:pPr>
              <w:pStyle w:val="bodytext1"/>
              <w:spacing w:before="120"/>
              <w:jc w:val="center"/>
            </w:pPr>
            <w:r w:rsidRPr="00EF3D56">
              <w:rPr>
                <w:noProof/>
              </w:rPr>
              <w:lastRenderedPageBreak/>
              <w:drawing>
                <wp:inline distT="0" distB="0" distL="0" distR="0" wp14:anchorId="6471C076" wp14:editId="283AED45">
                  <wp:extent cx="2880000" cy="2160000"/>
                  <wp:effectExtent l="19050" t="19050" r="15875" b="12065"/>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50892B06" w14:textId="58031E1B" w:rsidR="006C4DD0" w:rsidRDefault="11E4932D" w:rsidP="00DF6279">
            <w:pPr>
              <w:pStyle w:val="bodytext1"/>
            </w:pPr>
            <w:r w:rsidRPr="43C3936D">
              <w:rPr>
                <w:b/>
                <w:bCs/>
              </w:rPr>
              <w:t>Satellite</w:t>
            </w:r>
            <w:r>
              <w:t xml:space="preserve"> -  </w:t>
            </w:r>
            <w:r w:rsidR="00DF7B55">
              <w:t xml:space="preserve"> This option, when selected, allows the user to set a background using satellite imagery for the maps displayed in the </w:t>
            </w:r>
            <w:r w:rsidR="00DE7185">
              <w:t>Map Viewer</w:t>
            </w:r>
            <w:r w:rsidR="00DF7B55">
              <w:t>.</w:t>
            </w:r>
          </w:p>
          <w:p w14:paraId="5A1BD574" w14:textId="197F34CC" w:rsidR="006C4DD0" w:rsidRDefault="006C4DD0" w:rsidP="43C3936D">
            <w:pPr>
              <w:pStyle w:val="bodytext1"/>
              <w:rPr>
                <w:color w:val="000000" w:themeColor="text2"/>
              </w:rPr>
            </w:pPr>
          </w:p>
          <w:p w14:paraId="11E7DA17" w14:textId="2CC1216E" w:rsidR="006C4DD0" w:rsidRDefault="439750A8" w:rsidP="43C3936D">
            <w:pPr>
              <w:pStyle w:val="bodytext1"/>
              <w:rPr>
                <w:color w:val="000000" w:themeColor="text2"/>
              </w:rPr>
            </w:pPr>
            <w:r w:rsidRPr="43C3936D">
              <w:rPr>
                <w:color w:val="000000" w:themeColor="text2"/>
              </w:rPr>
              <w:t xml:space="preserve">More Info - </w:t>
            </w:r>
            <w:r w:rsidR="00001173">
              <w:fldChar w:fldCharType="begin"/>
            </w:r>
            <w:r w:rsidR="00001173">
              <w:instrText xml:space="preserve"> HYPERLINK "https://www.mapbox.com/maps/satellite" \h </w:instrText>
            </w:r>
            <w:ins w:id="1107" w:author="Leorey" w:date="2021-11-07T12:39:00Z"/>
            <w:r w:rsidR="00001173">
              <w:fldChar w:fldCharType="separate"/>
            </w:r>
            <w:r w:rsidRPr="43C3936D">
              <w:rPr>
                <w:rStyle w:val="Hyperlink"/>
              </w:rPr>
              <w:t>Mapbox Imagery</w:t>
            </w:r>
            <w:r w:rsidR="00001173">
              <w:rPr>
                <w:rStyle w:val="Hyperlink"/>
              </w:rPr>
              <w:fldChar w:fldCharType="end"/>
            </w:r>
          </w:p>
          <w:p w14:paraId="79709CFE" w14:textId="512C54C7" w:rsidR="006C4DD0" w:rsidRDefault="006C4DD0" w:rsidP="43C3936D">
            <w:pPr>
              <w:pStyle w:val="bodytext1"/>
              <w:rPr>
                <w:color w:val="000000" w:themeColor="text2"/>
              </w:rPr>
            </w:pPr>
          </w:p>
          <w:p w14:paraId="663BA562" w14:textId="4B2826C5" w:rsidR="006C4DD0" w:rsidRDefault="006C4DD0" w:rsidP="43C3936D">
            <w:pPr>
              <w:pStyle w:val="bodytext1"/>
              <w:rPr>
                <w:color w:val="000000" w:themeColor="text2"/>
              </w:rPr>
            </w:pPr>
          </w:p>
        </w:tc>
      </w:tr>
      <w:tr w:rsidR="006C4DD0" w14:paraId="46AC8B88" w14:textId="77777777" w:rsidTr="43C3936D">
        <w:tc>
          <w:tcPr>
            <w:tcW w:w="4806" w:type="dxa"/>
            <w:tcBorders>
              <w:top w:val="single" w:sz="4" w:space="0" w:color="auto"/>
              <w:left w:val="single" w:sz="4" w:space="0" w:color="auto"/>
              <w:bottom w:val="single" w:sz="4" w:space="0" w:color="auto"/>
              <w:right w:val="single" w:sz="4" w:space="0" w:color="auto"/>
            </w:tcBorders>
          </w:tcPr>
          <w:p w14:paraId="734DD064" w14:textId="77777777" w:rsidR="006C4DD0" w:rsidRDefault="006C4DD0" w:rsidP="00DF6279">
            <w:pPr>
              <w:pStyle w:val="bodytext1"/>
              <w:spacing w:before="120"/>
              <w:jc w:val="center"/>
            </w:pPr>
            <w:r w:rsidRPr="00181A14">
              <w:rPr>
                <w:noProof/>
              </w:rPr>
              <w:drawing>
                <wp:inline distT="0" distB="0" distL="0" distR="0" wp14:anchorId="1A75A044" wp14:editId="69468AAB">
                  <wp:extent cx="2880000" cy="2160000"/>
                  <wp:effectExtent l="19050" t="19050" r="15875" b="12065"/>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2CCD1808" w14:textId="3C4F0197" w:rsidR="11E4932D" w:rsidRDefault="11E4932D" w:rsidP="43C3936D">
            <w:pPr>
              <w:pStyle w:val="bodytext1"/>
              <w:rPr>
                <w:highlight w:val="yellow"/>
              </w:rPr>
            </w:pPr>
            <w:r w:rsidRPr="43C3936D">
              <w:rPr>
                <w:b/>
                <w:bCs/>
              </w:rPr>
              <w:t>Outdoors</w:t>
            </w:r>
            <w:r>
              <w:t xml:space="preserve"> -  </w:t>
            </w:r>
            <w:r w:rsidR="00DF7B55">
              <w:t xml:space="preserve"> This option, when selected, allows the user to set a background </w:t>
            </w:r>
            <w:r w:rsidR="6A7C1AE0">
              <w:t>which emphasize</w:t>
            </w:r>
            <w:r w:rsidR="29210012">
              <w:t xml:space="preserve">s </w:t>
            </w:r>
            <w:r w:rsidR="6A7C1AE0">
              <w:t>outdoor feature</w:t>
            </w:r>
            <w:r w:rsidR="72C1767E">
              <w:t>s</w:t>
            </w:r>
            <w:r w:rsidR="6A7C1AE0">
              <w:t xml:space="preserve"> such as </w:t>
            </w:r>
            <w:r w:rsidR="244C0192">
              <w:t>hiking and biking paths</w:t>
            </w:r>
            <w:r w:rsidR="03AC326A">
              <w:t xml:space="preserve">. </w:t>
            </w:r>
          </w:p>
          <w:p w14:paraId="368E24DD" w14:textId="21F86E20" w:rsidR="43C3936D" w:rsidRDefault="43C3936D" w:rsidP="43C3936D">
            <w:pPr>
              <w:pStyle w:val="bodytext1"/>
              <w:rPr>
                <w:color w:val="000000" w:themeColor="text2"/>
              </w:rPr>
            </w:pPr>
          </w:p>
          <w:p w14:paraId="5B2CA0B6" w14:textId="082C4817" w:rsidR="03AC326A" w:rsidRDefault="03AC326A" w:rsidP="43C3936D">
            <w:pPr>
              <w:pStyle w:val="bodytext1"/>
              <w:rPr>
                <w:color w:val="000000" w:themeColor="text2"/>
              </w:rPr>
            </w:pPr>
            <w:r w:rsidRPr="43C3936D">
              <w:rPr>
                <w:color w:val="000000" w:themeColor="text2"/>
              </w:rPr>
              <w:t xml:space="preserve">More Info - </w:t>
            </w:r>
            <w:r w:rsidR="00001173">
              <w:fldChar w:fldCharType="begin"/>
            </w:r>
            <w:r w:rsidR="00001173">
              <w:instrText xml:space="preserve"> HYPERLINK "https://www.mapbox.com/maps/outdoors" \h </w:instrText>
            </w:r>
            <w:ins w:id="1108" w:author="Leorey" w:date="2021-11-07T12:39:00Z"/>
            <w:r w:rsidR="00001173">
              <w:fldChar w:fldCharType="separate"/>
            </w:r>
            <w:r w:rsidR="7ACFBD4A" w:rsidRPr="43C3936D">
              <w:rPr>
                <w:rStyle w:val="Hyperlink"/>
              </w:rPr>
              <w:t>Mapbox Outdoors</w:t>
            </w:r>
            <w:r w:rsidR="00001173">
              <w:rPr>
                <w:rStyle w:val="Hyperlink"/>
              </w:rPr>
              <w:fldChar w:fldCharType="end"/>
            </w:r>
          </w:p>
          <w:p w14:paraId="0B408EA2" w14:textId="406AA189" w:rsidR="00483E25" w:rsidRPr="00DF7B55" w:rsidRDefault="00483E25" w:rsidP="00DF7B55">
            <w:pPr>
              <w:pStyle w:val="bodytext1"/>
            </w:pPr>
          </w:p>
        </w:tc>
      </w:tr>
    </w:tbl>
    <w:p w14:paraId="3B5D13DA" w14:textId="7CCF5494" w:rsidR="008A167A" w:rsidRDefault="008A167A" w:rsidP="00B409A0">
      <w:pPr>
        <w:pStyle w:val="bodytext1"/>
      </w:pPr>
    </w:p>
    <w:p w14:paraId="38ECAF6C" w14:textId="41C1302E" w:rsidR="008A167A" w:rsidRPr="00525C37" w:rsidRDefault="008A167A" w:rsidP="00B409A0">
      <w:pPr>
        <w:pStyle w:val="bodytext1"/>
      </w:pPr>
      <w:r>
        <w:t>XX</w:t>
      </w:r>
    </w:p>
    <w:p w14:paraId="6258C4FE" w14:textId="3C936DC3" w:rsidR="00556C61" w:rsidRPr="00A9016E" w:rsidRDefault="00556C61" w:rsidP="00556C61">
      <w:pPr>
        <w:pStyle w:val="Heading1"/>
      </w:pPr>
      <w:bookmarkStart w:id="1109" w:name="_Ref85586332"/>
      <w:bookmarkStart w:id="1110" w:name="_Ref85533537"/>
      <w:bookmarkStart w:id="1111" w:name="_Ref85533553"/>
      <w:bookmarkStart w:id="1112" w:name="_Ref534901085"/>
      <w:bookmarkStart w:id="1113" w:name="_Ref534901102"/>
      <w:bookmarkStart w:id="1114" w:name="_Toc87192223"/>
      <w:r w:rsidRPr="00A9016E">
        <w:lastRenderedPageBreak/>
        <w:t xml:space="preserve">Appendix </w:t>
      </w:r>
      <w:r>
        <w:t>G</w:t>
      </w:r>
      <w:r w:rsidRPr="00A9016E">
        <w:t xml:space="preserve">: </w:t>
      </w:r>
      <w:r w:rsidR="002608B2">
        <w:t>Outputs Panel</w:t>
      </w:r>
      <w:bookmarkEnd w:id="1109"/>
      <w:bookmarkEnd w:id="1114"/>
      <w:r w:rsidRPr="00A9016E">
        <w:t xml:space="preserve"> </w:t>
      </w:r>
      <w:bookmarkEnd w:id="1110"/>
      <w:bookmarkEnd w:id="1111"/>
    </w:p>
    <w:p w14:paraId="028A1FEA" w14:textId="1E882496" w:rsidR="00556C61" w:rsidRDefault="004071C6" w:rsidP="00556C61">
      <w:pPr>
        <w:pStyle w:val="bodytext1"/>
      </w:pPr>
      <w:r>
        <w:t xml:space="preserve">The results of the evacuation simulation are stored in terms of a number of performance measures or metrics. The set of metrics used by WebDSS are described in </w:t>
      </w:r>
      <w:r w:rsidRPr="004071C6">
        <w:rPr>
          <w:b/>
          <w:bCs/>
        </w:rPr>
        <w:fldChar w:fldCharType="begin"/>
      </w:r>
      <w:r w:rsidRPr="004071C6">
        <w:rPr>
          <w:b/>
          <w:bCs/>
        </w:rPr>
        <w:instrText xml:space="preserve"> REF _Ref85532784 \r \h </w:instrText>
      </w:r>
      <w:r>
        <w:rPr>
          <w:b/>
          <w:bCs/>
        </w:rPr>
        <w:instrText xml:space="preserve"> \* MERGEFORMAT </w:instrText>
      </w:r>
      <w:r w:rsidRPr="004071C6">
        <w:rPr>
          <w:b/>
          <w:bCs/>
        </w:rPr>
      </w:r>
      <w:r w:rsidRPr="004071C6">
        <w:rPr>
          <w:b/>
          <w:bCs/>
        </w:rPr>
        <w:fldChar w:fldCharType="separate"/>
      </w:r>
      <w:r w:rsidR="00D3664A">
        <w:rPr>
          <w:b/>
          <w:bCs/>
        </w:rPr>
        <w:t>11</w:t>
      </w:r>
      <w:r w:rsidRPr="004071C6">
        <w:rPr>
          <w:b/>
          <w:bCs/>
        </w:rPr>
        <w:fldChar w:fldCharType="end"/>
      </w:r>
      <w:r w:rsidRPr="004071C6">
        <w:rPr>
          <w:b/>
          <w:bCs/>
        </w:rPr>
        <w:t xml:space="preserve"> </w:t>
      </w:r>
      <w:r w:rsidRPr="004071C6">
        <w:rPr>
          <w:b/>
          <w:bCs/>
        </w:rPr>
        <w:fldChar w:fldCharType="begin"/>
      </w:r>
      <w:r w:rsidRPr="004071C6">
        <w:rPr>
          <w:b/>
          <w:bCs/>
        </w:rPr>
        <w:instrText xml:space="preserve"> REF _Ref85532784 \h </w:instrText>
      </w:r>
      <w:r>
        <w:rPr>
          <w:b/>
          <w:bCs/>
        </w:rPr>
        <w:instrText xml:space="preserve"> \* MERGEFORMAT </w:instrText>
      </w:r>
      <w:r w:rsidRPr="004071C6">
        <w:rPr>
          <w:b/>
          <w:bCs/>
        </w:rPr>
      </w:r>
      <w:r w:rsidRPr="004071C6">
        <w:rPr>
          <w:b/>
          <w:bCs/>
        </w:rPr>
        <w:fldChar w:fldCharType="separate"/>
      </w:r>
      <w:ins w:id="1115" w:author="Leorey" w:date="2021-11-07T15:42:00Z">
        <w:r w:rsidR="00D3664A" w:rsidRPr="00D3664A">
          <w:rPr>
            <w:b/>
            <w:bCs/>
            <w:rPrChange w:id="1116" w:author="Leorey" w:date="2021-11-07T15:42:00Z">
              <w:rPr/>
            </w:rPrChange>
          </w:rPr>
          <w:t>Appendix F: Output Metrics</w:t>
        </w:r>
      </w:ins>
      <w:del w:id="1117" w:author="Leorey" w:date="2021-11-07T12:39:00Z">
        <w:r w:rsidR="00AE5C90" w:rsidRPr="00AE5C90" w:rsidDel="007F13C8">
          <w:rPr>
            <w:b/>
            <w:bCs/>
          </w:rPr>
          <w:delText>Appendix F: Output Metrics</w:delText>
        </w:r>
      </w:del>
      <w:r w:rsidRPr="004071C6">
        <w:rPr>
          <w:b/>
          <w:bCs/>
        </w:rPr>
        <w:fldChar w:fldCharType="end"/>
      </w:r>
      <w:r>
        <w:t>. The values of the metrics over the duration of the simulation period are recorded for each evacuation area or transport link. These metrics can then be loaded and visualised as thematic maps and charts in the Map Viewer. The set</w:t>
      </w:r>
      <w:r w:rsidR="00556C61" w:rsidRPr="00A9016E">
        <w:t xml:space="preserve"> of controls </w:t>
      </w:r>
      <w:r>
        <w:t xml:space="preserve">used to manage the selection and display of the metrics are presented in the </w:t>
      </w:r>
      <w:r w:rsidRPr="004071C6">
        <w:rPr>
          <w:b/>
          <w:bCs/>
        </w:rPr>
        <w:t>Outputs</w:t>
      </w:r>
      <w:r>
        <w:t xml:space="preserve"> panel, as shown in </w:t>
      </w:r>
      <w:r>
        <w:fldChar w:fldCharType="begin"/>
      </w:r>
      <w:r>
        <w:instrText xml:space="preserve"> REF _Ref85586091 \h </w:instrText>
      </w:r>
      <w:r>
        <w:fldChar w:fldCharType="separate"/>
      </w:r>
      <w:ins w:id="1118" w:author="Leorey" w:date="2021-11-07T15:42:00Z">
        <w:r w:rsidR="00D3664A">
          <w:t xml:space="preserve">Figure </w:t>
        </w:r>
        <w:r w:rsidR="00D3664A">
          <w:rPr>
            <w:noProof/>
          </w:rPr>
          <w:t>29</w:t>
        </w:r>
      </w:ins>
      <w:del w:id="1119" w:author="Leorey" w:date="2021-11-07T12:39:00Z">
        <w:r w:rsidR="00AE5C90" w:rsidDel="007F13C8">
          <w:delText xml:space="preserve">Figure </w:delText>
        </w:r>
        <w:r w:rsidR="00AE5C90" w:rsidDel="007F13C8">
          <w:rPr>
            <w:noProof/>
          </w:rPr>
          <w:delText>25</w:delText>
        </w:r>
      </w:del>
      <w:r>
        <w:fldChar w:fldCharType="end"/>
      </w:r>
      <w:r>
        <w:t xml:space="preserve">. </w:t>
      </w:r>
    </w:p>
    <w:p w14:paraId="30DD0FD9" w14:textId="2BB5B50D" w:rsidR="004D59D7" w:rsidRDefault="004D59D7" w:rsidP="00556C61">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4D59D7" w14:paraId="1E9648FA" w14:textId="77777777" w:rsidTr="00A52086">
        <w:tc>
          <w:tcPr>
            <w:tcW w:w="4531" w:type="dxa"/>
          </w:tcPr>
          <w:p w14:paraId="3856724C" w14:textId="77777777" w:rsidR="004D59D7" w:rsidRDefault="004D59D7" w:rsidP="004D59D7">
            <w:pPr>
              <w:pStyle w:val="bodytext1"/>
              <w:keepNext/>
              <w:jc w:val="center"/>
            </w:pPr>
            <w:r w:rsidRPr="0085782A">
              <w:rPr>
                <w:noProof/>
              </w:rPr>
              <w:drawing>
                <wp:inline distT="0" distB="0" distL="0" distR="0" wp14:anchorId="087D9049" wp14:editId="1CEF5779">
                  <wp:extent cx="2520000" cy="4863600"/>
                  <wp:effectExtent l="19050" t="19050" r="1397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4863600"/>
                          </a:xfrm>
                          <a:prstGeom prst="rect">
                            <a:avLst/>
                          </a:prstGeom>
                          <a:noFill/>
                          <a:ln w="19050">
                            <a:solidFill>
                              <a:schemeClr val="tx1"/>
                            </a:solidFill>
                          </a:ln>
                        </pic:spPr>
                      </pic:pic>
                    </a:graphicData>
                  </a:graphic>
                </wp:inline>
              </w:drawing>
            </w:r>
          </w:p>
          <w:p w14:paraId="6C3B8574" w14:textId="5D58EFFA" w:rsidR="004D59D7" w:rsidRDefault="004D59D7" w:rsidP="00F966D3">
            <w:pPr>
              <w:pStyle w:val="Caption"/>
            </w:pPr>
            <w:bookmarkStart w:id="1120" w:name="_Ref85586091"/>
            <w:r>
              <w:t xml:space="preserve">Figure </w:t>
            </w:r>
            <w:r w:rsidR="0082198C">
              <w:fldChar w:fldCharType="begin"/>
            </w:r>
            <w:r w:rsidR="0082198C">
              <w:instrText xml:space="preserve"> SEQ Figure \* ARABIC </w:instrText>
            </w:r>
            <w:r w:rsidR="0082198C">
              <w:fldChar w:fldCharType="separate"/>
            </w:r>
            <w:ins w:id="1121" w:author="Leorey" w:date="2021-11-07T15:42:00Z">
              <w:r w:rsidR="00D3664A">
                <w:rPr>
                  <w:noProof/>
                </w:rPr>
                <w:t>29</w:t>
              </w:r>
            </w:ins>
            <w:del w:id="1122" w:author="Leorey" w:date="2021-11-07T12:28:00Z">
              <w:r w:rsidR="00AE5C90" w:rsidDel="007F13C8">
                <w:rPr>
                  <w:noProof/>
                </w:rPr>
                <w:delText>25</w:delText>
              </w:r>
            </w:del>
            <w:r w:rsidR="0082198C">
              <w:rPr>
                <w:noProof/>
              </w:rPr>
              <w:fldChar w:fldCharType="end"/>
            </w:r>
            <w:bookmarkEnd w:id="1120"/>
            <w:r>
              <w:t xml:space="preserve">. </w:t>
            </w:r>
            <w:r w:rsidR="004071C6">
              <w:t xml:space="preserve">Controls in the </w:t>
            </w:r>
            <w:r>
              <w:t>Output</w:t>
            </w:r>
            <w:r w:rsidR="00B6203A">
              <w:t>s</w:t>
            </w:r>
            <w:r>
              <w:t xml:space="preserve"> panel</w:t>
            </w:r>
          </w:p>
        </w:tc>
        <w:tc>
          <w:tcPr>
            <w:tcW w:w="5097" w:type="dxa"/>
          </w:tcPr>
          <w:p w14:paraId="0BD8C11E" w14:textId="3CE5783E" w:rsidR="00A52086" w:rsidRPr="00670854" w:rsidRDefault="00A52086" w:rsidP="00A52086">
            <w:pPr>
              <w:pStyle w:val="bodytext1"/>
            </w:pPr>
            <w:r w:rsidRPr="00670854">
              <w:t xml:space="preserve">The </w:t>
            </w:r>
            <w:r>
              <w:t>contents</w:t>
            </w:r>
            <w:r w:rsidRPr="00670854">
              <w:t xml:space="preserve"> </w:t>
            </w:r>
            <w:r>
              <w:t>of</w:t>
            </w:r>
            <w:r w:rsidRPr="00670854">
              <w:t xml:space="preserve"> the </w:t>
            </w:r>
            <w:r>
              <w:rPr>
                <w:b/>
              </w:rPr>
              <w:t>Outputs</w:t>
            </w:r>
            <w:r w:rsidRPr="00670854" w:rsidDel="00531248">
              <w:t xml:space="preserve"> </w:t>
            </w:r>
            <w:r w:rsidRPr="00670854">
              <w:t>panel are described as follows:</w:t>
            </w:r>
          </w:p>
          <w:p w14:paraId="15754064" w14:textId="12EF3F9C" w:rsidR="00A52086" w:rsidRPr="00670854" w:rsidRDefault="00A52086" w:rsidP="00A52086">
            <w:pPr>
              <w:pStyle w:val="bodytext1"/>
              <w:numPr>
                <w:ilvl w:val="0"/>
                <w:numId w:val="21"/>
              </w:numPr>
            </w:pPr>
            <w:r w:rsidRPr="00670854">
              <w:rPr>
                <w:b/>
              </w:rPr>
              <w:t xml:space="preserve">Select a </w:t>
            </w:r>
            <w:r>
              <w:rPr>
                <w:b/>
              </w:rPr>
              <w:t>metric</w:t>
            </w:r>
            <w:r w:rsidRPr="00670854">
              <w:t xml:space="preserve"> - This </w:t>
            </w:r>
            <w:r>
              <w:t>list box</w:t>
            </w:r>
            <w:r w:rsidRPr="00670854">
              <w:t xml:space="preserve"> </w:t>
            </w:r>
            <w:r>
              <w:t xml:space="preserve">allows the user to select the metrics to be displayed in the Map Viewer. One or more metrics can be selected. The selected metric is displayed by enabling the </w:t>
            </w:r>
            <w:r w:rsidRPr="00A52086">
              <w:rPr>
                <w:b/>
                <w:bCs/>
              </w:rPr>
              <w:t>Show/Hide</w:t>
            </w:r>
            <w:r>
              <w:t xml:space="preserve"> button described in </w:t>
            </w:r>
            <w:r>
              <w:fldChar w:fldCharType="begin"/>
            </w:r>
            <w:r>
              <w:instrText xml:space="preserve"> REF _Ref85632573 \h </w:instrText>
            </w:r>
            <w:r>
              <w:fldChar w:fldCharType="separate"/>
            </w:r>
            <w:r w:rsidR="00D3664A">
              <w:t xml:space="preserve">Table </w:t>
            </w:r>
            <w:r w:rsidR="00D3664A">
              <w:rPr>
                <w:noProof/>
              </w:rPr>
              <w:t>11</w:t>
            </w:r>
            <w:r>
              <w:fldChar w:fldCharType="end"/>
            </w:r>
            <w:r w:rsidRPr="00670854">
              <w:t xml:space="preserve">. </w:t>
            </w:r>
          </w:p>
          <w:p w14:paraId="46617A46" w14:textId="67A2724A" w:rsidR="00A52086" w:rsidRPr="00670854" w:rsidRDefault="00A52086" w:rsidP="00A52086">
            <w:pPr>
              <w:pStyle w:val="bodytext1"/>
              <w:numPr>
                <w:ilvl w:val="0"/>
                <w:numId w:val="21"/>
              </w:numPr>
            </w:pPr>
            <w:r w:rsidRPr="00670854">
              <w:rPr>
                <w:b/>
              </w:rPr>
              <w:t xml:space="preserve">Time </w:t>
            </w:r>
            <w:r w:rsidRPr="00670854">
              <w:t xml:space="preserve">- </w:t>
            </w:r>
            <w:r w:rsidRPr="00B078A6">
              <w:t xml:space="preserve">This </w:t>
            </w:r>
            <w:r>
              <w:t>graphic indicates the simulation time when the output values displayed in the map layers occur. The simulation time is set by using the</w:t>
            </w:r>
            <w:r w:rsidRPr="00B078A6">
              <w:t xml:space="preserve"> </w:t>
            </w:r>
            <w:r>
              <w:t>controls</w:t>
            </w:r>
            <w:r w:rsidRPr="008C3215">
              <w:t xml:space="preserve"> </w:t>
            </w:r>
            <w:r w:rsidRPr="008C3215">
              <w:rPr>
                <w:b/>
              </w:rPr>
              <w:t xml:space="preserve">Move Time Backward, Move Time Forward, </w:t>
            </w:r>
            <w:r w:rsidRPr="008C3215">
              <w:rPr>
                <w:bCs/>
              </w:rPr>
              <w:t>or the</w:t>
            </w:r>
            <w:r w:rsidRPr="008C3215">
              <w:rPr>
                <w:b/>
              </w:rPr>
              <w:t xml:space="preserve"> Time Slider</w:t>
            </w:r>
            <w:r>
              <w:rPr>
                <w:b/>
              </w:rPr>
              <w:t>,</w:t>
            </w:r>
            <w:r w:rsidRPr="00A52086">
              <w:rPr>
                <w:bCs/>
              </w:rPr>
              <w:t xml:space="preserve"> </w:t>
            </w:r>
            <w:r>
              <w:rPr>
                <w:bCs/>
              </w:rPr>
              <w:t>a</w:t>
            </w:r>
            <w:r w:rsidRPr="00A52086">
              <w:rPr>
                <w:bCs/>
              </w:rPr>
              <w:t>s described in</w:t>
            </w:r>
            <w:r>
              <w:rPr>
                <w:b/>
              </w:rPr>
              <w:t xml:space="preserve"> </w:t>
            </w:r>
            <w:r>
              <w:rPr>
                <w:b/>
              </w:rPr>
              <w:fldChar w:fldCharType="begin"/>
            </w:r>
            <w:r>
              <w:rPr>
                <w:b/>
              </w:rPr>
              <w:instrText xml:space="preserve"> REF _Ref85632573 \h </w:instrText>
            </w:r>
            <w:r>
              <w:rPr>
                <w:b/>
              </w:rPr>
            </w:r>
            <w:r>
              <w:rPr>
                <w:b/>
              </w:rPr>
              <w:fldChar w:fldCharType="separate"/>
            </w:r>
            <w:r w:rsidR="00D3664A">
              <w:t xml:space="preserve">Table </w:t>
            </w:r>
            <w:r w:rsidR="00D3664A">
              <w:rPr>
                <w:noProof/>
              </w:rPr>
              <w:t>11</w:t>
            </w:r>
            <w:r>
              <w:rPr>
                <w:b/>
              </w:rPr>
              <w:fldChar w:fldCharType="end"/>
            </w:r>
            <w:r>
              <w:rPr>
                <w:b/>
              </w:rPr>
              <w:t>.</w:t>
            </w:r>
          </w:p>
          <w:p w14:paraId="1797283D" w14:textId="3A8DA764" w:rsidR="00A52086" w:rsidRPr="00670854" w:rsidRDefault="00A52086" w:rsidP="00A52086">
            <w:pPr>
              <w:pStyle w:val="bodytext1"/>
              <w:numPr>
                <w:ilvl w:val="0"/>
                <w:numId w:val="21"/>
              </w:numPr>
            </w:pPr>
            <w:r w:rsidRPr="00670854">
              <w:rPr>
                <w:b/>
              </w:rPr>
              <w:t xml:space="preserve">Map &amp; Layers Settings </w:t>
            </w:r>
            <w:r w:rsidRPr="00670854">
              <w:t xml:space="preserve">– </w:t>
            </w:r>
            <w:r>
              <w:t xml:space="preserve">This control will open the </w:t>
            </w:r>
            <w:r w:rsidRPr="00670854">
              <w:rPr>
                <w:b/>
              </w:rPr>
              <w:t xml:space="preserve">Map &amp; Layers Settings </w:t>
            </w:r>
            <w:r w:rsidRPr="00AE7B7E">
              <w:rPr>
                <w:bCs/>
              </w:rPr>
              <w:t>panel</w:t>
            </w:r>
            <w:r>
              <w:rPr>
                <w:b/>
              </w:rPr>
              <w:t xml:space="preserve">. </w:t>
            </w:r>
            <w:r w:rsidRPr="00670854">
              <w:t xml:space="preserve">Please refer to </w:t>
            </w:r>
            <w:r w:rsidRPr="00670854">
              <w:rPr>
                <w:b/>
                <w:bCs/>
              </w:rPr>
              <w:fldChar w:fldCharType="begin"/>
            </w:r>
            <w:r w:rsidRPr="00670854">
              <w:rPr>
                <w:b/>
                <w:bCs/>
              </w:rPr>
              <w:instrText xml:space="preserve"> REF _Ref83766940 \r \h  \* MERGEFORMAT </w:instrText>
            </w:r>
            <w:r w:rsidRPr="00670854">
              <w:rPr>
                <w:b/>
                <w:bCs/>
              </w:rPr>
            </w:r>
            <w:r w:rsidRPr="00670854">
              <w:rPr>
                <w:b/>
                <w:bCs/>
              </w:rPr>
              <w:fldChar w:fldCharType="separate"/>
            </w:r>
            <w:r w:rsidR="00D3664A">
              <w:rPr>
                <w:b/>
                <w:bCs/>
              </w:rPr>
              <w:t>9</w:t>
            </w:r>
            <w:r w:rsidRPr="00670854">
              <w:rPr>
                <w:b/>
                <w:bCs/>
              </w:rPr>
              <w:fldChar w:fldCharType="end"/>
            </w:r>
            <w:r w:rsidRPr="00670854">
              <w:rPr>
                <w:b/>
                <w:bCs/>
              </w:rPr>
              <w:t xml:space="preserve"> </w:t>
            </w:r>
            <w:r w:rsidRPr="00670854">
              <w:rPr>
                <w:b/>
                <w:bCs/>
              </w:rPr>
              <w:fldChar w:fldCharType="begin"/>
            </w:r>
            <w:r w:rsidRPr="00670854">
              <w:rPr>
                <w:b/>
                <w:bCs/>
              </w:rPr>
              <w:instrText xml:space="preserve"> REF _Ref83766951 \h  \* MERGEFORMAT </w:instrText>
            </w:r>
            <w:r w:rsidRPr="00670854">
              <w:rPr>
                <w:b/>
                <w:bCs/>
              </w:rPr>
            </w:r>
            <w:r w:rsidRPr="00670854">
              <w:rPr>
                <w:b/>
                <w:bCs/>
              </w:rPr>
              <w:fldChar w:fldCharType="separate"/>
            </w:r>
            <w:ins w:id="1123" w:author="Leorey" w:date="2021-11-07T15:42:00Z">
              <w:r w:rsidR="00D3664A" w:rsidRPr="00D3664A">
                <w:rPr>
                  <w:b/>
                  <w:bCs/>
                  <w:rPrChange w:id="1124" w:author="Leorey" w:date="2021-11-07T15:42:00Z">
                    <w:rPr/>
                  </w:rPrChange>
                </w:rPr>
                <w:t>Appendix E: Map and Layer Settings</w:t>
              </w:r>
            </w:ins>
            <w:del w:id="1125" w:author="Leorey" w:date="2021-11-07T12:39:00Z">
              <w:r w:rsidR="00AE5C90" w:rsidRPr="00AE5C90" w:rsidDel="007F13C8">
                <w:rPr>
                  <w:b/>
                  <w:bCs/>
                </w:rPr>
                <w:delText>Appendix E: Map and Layer Settings</w:delText>
              </w:r>
            </w:del>
            <w:r w:rsidRPr="00670854">
              <w:rPr>
                <w:b/>
                <w:bCs/>
              </w:rPr>
              <w:fldChar w:fldCharType="end"/>
            </w:r>
            <w:r w:rsidRPr="00670854">
              <w:t xml:space="preserve">   for detailed information</w:t>
            </w:r>
            <w:r>
              <w:t xml:space="preserve"> on the controls and options for </w:t>
            </w:r>
            <w:r w:rsidRPr="00670854">
              <w:rPr>
                <w:b/>
              </w:rPr>
              <w:t>Map &amp; Layers Settings</w:t>
            </w:r>
            <w:r>
              <w:rPr>
                <w:b/>
              </w:rPr>
              <w:t>.</w:t>
            </w:r>
          </w:p>
          <w:p w14:paraId="427BB331" w14:textId="27608C47" w:rsidR="004D59D7" w:rsidRDefault="00A52086" w:rsidP="00556C61">
            <w:pPr>
              <w:pStyle w:val="bodytext1"/>
            </w:pPr>
            <w:r>
              <w:t xml:space="preserve">The rest of the controls in the </w:t>
            </w:r>
            <w:r w:rsidRPr="00A52086">
              <w:rPr>
                <w:b/>
                <w:bCs/>
              </w:rPr>
              <w:t>Outputs</w:t>
            </w:r>
            <w:r>
              <w:t xml:space="preserve"> panel are described in </w:t>
            </w:r>
            <w:r>
              <w:fldChar w:fldCharType="begin"/>
            </w:r>
            <w:r>
              <w:instrText xml:space="preserve"> REF _Ref85632573 \h </w:instrText>
            </w:r>
            <w:r>
              <w:fldChar w:fldCharType="separate"/>
            </w:r>
            <w:r w:rsidR="00D3664A">
              <w:t xml:space="preserve">Table </w:t>
            </w:r>
            <w:r w:rsidR="00D3664A">
              <w:rPr>
                <w:noProof/>
              </w:rPr>
              <w:t>11</w:t>
            </w:r>
            <w:r>
              <w:fldChar w:fldCharType="end"/>
            </w:r>
            <w:r w:rsidRPr="00670854">
              <w:t>.</w:t>
            </w:r>
          </w:p>
        </w:tc>
      </w:tr>
    </w:tbl>
    <w:p w14:paraId="74EF768E" w14:textId="77777777" w:rsidR="004D59D7" w:rsidRDefault="004D59D7" w:rsidP="00556C61">
      <w:pPr>
        <w:pStyle w:val="bodytext1"/>
      </w:pPr>
    </w:p>
    <w:p w14:paraId="07F70D1B" w14:textId="4FA11ABF" w:rsidR="00556C61" w:rsidRDefault="00556C61" w:rsidP="00556C61">
      <w:pPr>
        <w:pStyle w:val="bodytext1"/>
      </w:pPr>
    </w:p>
    <w:p w14:paraId="2BBE8806" w14:textId="0E992C66" w:rsidR="00556C61" w:rsidRDefault="00556C61" w:rsidP="00F966D3">
      <w:pPr>
        <w:pStyle w:val="Caption"/>
      </w:pPr>
      <w:bookmarkStart w:id="1126" w:name="_Ref85632573"/>
      <w:r>
        <w:t xml:space="preserve">Table </w:t>
      </w:r>
      <w:r w:rsidR="0082198C">
        <w:fldChar w:fldCharType="begin"/>
      </w:r>
      <w:r w:rsidR="0082198C">
        <w:instrText xml:space="preserve"> SEQ Table \* ARABIC </w:instrText>
      </w:r>
      <w:r w:rsidR="0082198C">
        <w:fldChar w:fldCharType="separate"/>
      </w:r>
      <w:r w:rsidR="00D3664A">
        <w:rPr>
          <w:noProof/>
        </w:rPr>
        <w:t>11</w:t>
      </w:r>
      <w:r w:rsidR="0082198C">
        <w:rPr>
          <w:noProof/>
        </w:rPr>
        <w:fldChar w:fldCharType="end"/>
      </w:r>
      <w:bookmarkEnd w:id="1126"/>
      <w:r>
        <w:t xml:space="preserve">. </w:t>
      </w:r>
      <w:r w:rsidR="004071C6">
        <w:t xml:space="preserve">Description of </w:t>
      </w:r>
      <w:r>
        <w:t xml:space="preserve">Controls in </w:t>
      </w:r>
      <w:r w:rsidR="004071C6">
        <w:t xml:space="preserve">the </w:t>
      </w:r>
      <w:r w:rsidR="002608B2">
        <w:t>Outputs panel</w:t>
      </w:r>
    </w:p>
    <w:tbl>
      <w:tblPr>
        <w:tblStyle w:val="TableGrid"/>
        <w:tblW w:w="0" w:type="auto"/>
        <w:tblLayout w:type="fixed"/>
        <w:tblLook w:val="04A0" w:firstRow="1" w:lastRow="0" w:firstColumn="1" w:lastColumn="0" w:noHBand="0" w:noVBand="1"/>
      </w:tblPr>
      <w:tblGrid>
        <w:gridCol w:w="1555"/>
        <w:gridCol w:w="8073"/>
      </w:tblGrid>
      <w:tr w:rsidR="00556C61" w14:paraId="744BF2D3" w14:textId="77777777" w:rsidTr="00EA71C8">
        <w:tc>
          <w:tcPr>
            <w:tcW w:w="1555" w:type="dxa"/>
          </w:tcPr>
          <w:p w14:paraId="47751607" w14:textId="77777777" w:rsidR="00556C61" w:rsidRPr="00A9016E" w:rsidRDefault="00556C61" w:rsidP="00EA71C8">
            <w:pPr>
              <w:pStyle w:val="bodytext1"/>
              <w:jc w:val="center"/>
              <w:rPr>
                <w:b/>
                <w:bCs/>
                <w:sz w:val="24"/>
                <w:szCs w:val="24"/>
              </w:rPr>
            </w:pPr>
            <w:r w:rsidRPr="00A9016E">
              <w:rPr>
                <w:b/>
                <w:bCs/>
                <w:sz w:val="24"/>
                <w:szCs w:val="24"/>
              </w:rPr>
              <w:t>Control</w:t>
            </w:r>
          </w:p>
        </w:tc>
        <w:tc>
          <w:tcPr>
            <w:tcW w:w="8073" w:type="dxa"/>
          </w:tcPr>
          <w:p w14:paraId="71DADC8D" w14:textId="77777777" w:rsidR="00556C61" w:rsidRPr="00A9016E" w:rsidRDefault="00556C61" w:rsidP="00EA71C8">
            <w:pPr>
              <w:pStyle w:val="bodytext1"/>
              <w:jc w:val="center"/>
              <w:rPr>
                <w:b/>
                <w:bCs/>
                <w:sz w:val="24"/>
                <w:szCs w:val="24"/>
              </w:rPr>
            </w:pPr>
            <w:r w:rsidRPr="00A9016E">
              <w:rPr>
                <w:b/>
                <w:bCs/>
                <w:sz w:val="24"/>
                <w:szCs w:val="24"/>
              </w:rPr>
              <w:t>Description</w:t>
            </w:r>
          </w:p>
        </w:tc>
      </w:tr>
      <w:tr w:rsidR="00556C61" w14:paraId="202D4E9F" w14:textId="77777777" w:rsidTr="00EA71C8">
        <w:tc>
          <w:tcPr>
            <w:tcW w:w="1555" w:type="dxa"/>
          </w:tcPr>
          <w:p w14:paraId="20AF6E2F" w14:textId="77777777" w:rsidR="00556C61" w:rsidRPr="00F551DE" w:rsidRDefault="00556C61" w:rsidP="00EA71C8">
            <w:pPr>
              <w:pStyle w:val="bodytext1"/>
              <w:spacing w:before="120"/>
              <w:jc w:val="center"/>
              <w:rPr>
                <w:noProof/>
              </w:rPr>
            </w:pPr>
            <w:r w:rsidRPr="00554449">
              <w:rPr>
                <w:noProof/>
              </w:rPr>
              <w:drawing>
                <wp:inline distT="0" distB="0" distL="0" distR="0" wp14:anchorId="1A218666" wp14:editId="132DC06A">
                  <wp:extent cx="327600" cy="2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5D3B4F50" wp14:editId="475EA1BB">
                  <wp:extent cx="334800" cy="2160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0522B959" w14:textId="77777777" w:rsidR="00556C61" w:rsidRPr="00EC0EDB" w:rsidRDefault="00556C61" w:rsidP="00EA71C8">
            <w:pPr>
              <w:pStyle w:val="bodytext1"/>
              <w:rPr>
                <w:b/>
              </w:rPr>
            </w:pPr>
            <w:r w:rsidRPr="00EC0EDB">
              <w:rPr>
                <w:b/>
              </w:rPr>
              <w:t>Show/Hide</w:t>
            </w:r>
            <w:r w:rsidRPr="00EC0EDB">
              <w:t xml:space="preserve"> -  This control toggles on/off the display of the map layer for the corresponding output metric. </w:t>
            </w:r>
          </w:p>
        </w:tc>
      </w:tr>
      <w:tr w:rsidR="00556C61" w14:paraId="00A4486E" w14:textId="77777777" w:rsidTr="00EA71C8">
        <w:tc>
          <w:tcPr>
            <w:tcW w:w="1555" w:type="dxa"/>
          </w:tcPr>
          <w:p w14:paraId="052DE196" w14:textId="77777777" w:rsidR="00556C61" w:rsidRPr="00F551DE" w:rsidRDefault="00556C61" w:rsidP="00EA71C8">
            <w:pPr>
              <w:pStyle w:val="bodytext1"/>
              <w:spacing w:before="120"/>
              <w:jc w:val="center"/>
              <w:rPr>
                <w:noProof/>
              </w:rPr>
            </w:pPr>
            <w:r w:rsidRPr="00554449">
              <w:rPr>
                <w:noProof/>
              </w:rPr>
              <w:lastRenderedPageBreak/>
              <w:drawing>
                <wp:inline distT="0" distB="0" distL="0" distR="0" wp14:anchorId="146F4B78" wp14:editId="0CAEE77B">
                  <wp:extent cx="234000"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C33F755" w14:textId="1809917F"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Up</w:t>
            </w:r>
            <w:r w:rsidRPr="00EC0EDB">
              <w:t xml:space="preserve"> -  This control, when clicked, moves the highlight</w:t>
            </w:r>
            <w:r w:rsidR="00C73B30">
              <w:t>ed metric</w:t>
            </w:r>
            <w:r w:rsidRPr="00EC0EDB">
              <w:t xml:space="preserve"> one item up</w:t>
            </w:r>
            <w:r w:rsidR="00C73B30">
              <w:t xml:space="preserve"> in the visibility hierarchy</w:t>
            </w:r>
            <w:r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1AEBC684" w14:textId="77777777" w:rsidTr="00EA71C8">
        <w:tc>
          <w:tcPr>
            <w:tcW w:w="1555" w:type="dxa"/>
          </w:tcPr>
          <w:p w14:paraId="397B618D" w14:textId="77777777" w:rsidR="00556C61" w:rsidRPr="00F551DE" w:rsidRDefault="00556C61" w:rsidP="00EA71C8">
            <w:pPr>
              <w:pStyle w:val="bodytext1"/>
              <w:spacing w:before="120"/>
              <w:jc w:val="center"/>
              <w:rPr>
                <w:noProof/>
              </w:rPr>
            </w:pPr>
            <w:r w:rsidRPr="00554449">
              <w:rPr>
                <w:noProof/>
              </w:rPr>
              <w:drawing>
                <wp:inline distT="0" distB="0" distL="0" distR="0" wp14:anchorId="2CF30598" wp14:editId="022A5CA2">
                  <wp:extent cx="234000" cy="3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D5A43E7" w14:textId="0996A81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Top</w:t>
            </w:r>
            <w:r w:rsidRPr="00EC0EDB">
              <w:t xml:space="preserve"> -  </w:t>
            </w:r>
            <w:r w:rsidR="003F5E8B" w:rsidRPr="00EC0EDB">
              <w:t>This control, when clicked, moves the highlight</w:t>
            </w:r>
            <w:r w:rsidR="003F5E8B">
              <w:t>ed metric</w:t>
            </w:r>
            <w:r w:rsidR="003F5E8B" w:rsidRPr="00EC0EDB">
              <w:t xml:space="preserve"> </w:t>
            </w:r>
            <w:r w:rsidR="003F5E8B">
              <w:t>to the top of the visibility hierarchy</w:t>
            </w:r>
            <w:r w:rsidR="003F5E8B" w:rsidRPr="00EC0EDB">
              <w:t xml:space="preserve">. </w:t>
            </w:r>
            <w:r w:rsidR="003F5E8B">
              <w:t xml:space="preserve">This means that the metric layer will be displayed on top of all the other </w:t>
            </w:r>
            <w:r w:rsidR="008F2BC0">
              <w:t xml:space="preserve">displayed </w:t>
            </w:r>
            <w:r w:rsidR="003F5E8B">
              <w:t>metric layers.</w:t>
            </w:r>
          </w:p>
        </w:tc>
      </w:tr>
      <w:tr w:rsidR="00556C61" w14:paraId="2D6B5F16" w14:textId="77777777" w:rsidTr="00EA71C8">
        <w:tc>
          <w:tcPr>
            <w:tcW w:w="1555" w:type="dxa"/>
          </w:tcPr>
          <w:p w14:paraId="622B885F" w14:textId="77777777" w:rsidR="00556C61" w:rsidRPr="00F551DE" w:rsidRDefault="00556C61" w:rsidP="00EA71C8">
            <w:pPr>
              <w:pStyle w:val="bodytext1"/>
              <w:spacing w:before="120"/>
              <w:jc w:val="center"/>
              <w:rPr>
                <w:noProof/>
              </w:rPr>
            </w:pPr>
            <w:r w:rsidRPr="00554449">
              <w:rPr>
                <w:noProof/>
              </w:rPr>
              <w:drawing>
                <wp:inline distT="0" distB="0" distL="0" distR="0" wp14:anchorId="2E30601C" wp14:editId="10E3E0ED">
                  <wp:extent cx="208800" cy="3240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3B1B9D39" w14:textId="5CEE2D7A"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Down</w:t>
            </w:r>
            <w:r w:rsidRPr="00EC0EDB">
              <w:t xml:space="preserve"> -  </w:t>
            </w:r>
            <w:r w:rsidR="003F5E8B" w:rsidRPr="00EC0EDB">
              <w:t>This control, when clicked, moves the highlight</w:t>
            </w:r>
            <w:r w:rsidR="003F5E8B">
              <w:t>ed metric</w:t>
            </w:r>
            <w:r w:rsidR="003F5E8B" w:rsidRPr="00EC0EDB">
              <w:t xml:space="preserve"> </w:t>
            </w:r>
            <w:r w:rsidR="003F5E8B">
              <w:t>one item down in the visibility hierarchy</w:t>
            </w:r>
            <w:r w:rsidR="003F5E8B"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04B74834" w14:textId="77777777" w:rsidTr="00EA71C8">
        <w:tc>
          <w:tcPr>
            <w:tcW w:w="1555" w:type="dxa"/>
          </w:tcPr>
          <w:p w14:paraId="0B2B9E7F" w14:textId="77777777" w:rsidR="00556C61" w:rsidRPr="00F551DE" w:rsidRDefault="00556C61" w:rsidP="00EA71C8">
            <w:pPr>
              <w:pStyle w:val="bodytext1"/>
              <w:spacing w:before="120"/>
              <w:jc w:val="center"/>
              <w:rPr>
                <w:noProof/>
              </w:rPr>
            </w:pPr>
            <w:r w:rsidRPr="00554449">
              <w:rPr>
                <w:noProof/>
              </w:rPr>
              <w:drawing>
                <wp:inline distT="0" distB="0" distL="0" distR="0" wp14:anchorId="1138AAE8" wp14:editId="460152B5">
                  <wp:extent cx="216000" cy="324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236C16E6" w14:textId="5DCC42C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Bottom</w:t>
            </w:r>
            <w:r w:rsidRPr="00EC0EDB">
              <w:t xml:space="preserve"> -  </w:t>
            </w:r>
            <w:r w:rsidR="003F5E8B" w:rsidRPr="00EC0EDB">
              <w:t>This control, when clicked, moves the highlight</w:t>
            </w:r>
            <w:r w:rsidR="003F5E8B">
              <w:t>ed metric</w:t>
            </w:r>
            <w:r w:rsidR="003F5E8B" w:rsidRPr="00EC0EDB">
              <w:t xml:space="preserve"> </w:t>
            </w:r>
            <w:r w:rsidR="003F5E8B">
              <w:t>to the bottom of the visibility hierarchy</w:t>
            </w:r>
            <w:r w:rsidR="003F5E8B" w:rsidRPr="00EC0EDB">
              <w:t xml:space="preserve">. </w:t>
            </w:r>
            <w:r w:rsidR="003F5E8B">
              <w:t xml:space="preserve">This means that the metric layer will be displayed below all of the other </w:t>
            </w:r>
            <w:r w:rsidR="008F2BC0">
              <w:t xml:space="preserve">displayed metric </w:t>
            </w:r>
            <w:r w:rsidR="003F5E8B">
              <w:t>layers.</w:t>
            </w:r>
          </w:p>
        </w:tc>
      </w:tr>
      <w:tr w:rsidR="009D406E" w14:paraId="25ECCA48" w14:textId="77777777" w:rsidTr="00EA71C8">
        <w:tc>
          <w:tcPr>
            <w:tcW w:w="1555" w:type="dxa"/>
          </w:tcPr>
          <w:p w14:paraId="55BCFFBB" w14:textId="77777777" w:rsidR="009D406E" w:rsidRPr="00F551DE" w:rsidRDefault="009D406E" w:rsidP="009D406E">
            <w:pPr>
              <w:pStyle w:val="bodytext1"/>
              <w:spacing w:before="120"/>
              <w:jc w:val="center"/>
              <w:rPr>
                <w:noProof/>
              </w:rPr>
            </w:pPr>
            <w:r w:rsidRPr="00554449">
              <w:rPr>
                <w:noProof/>
              </w:rPr>
              <w:drawing>
                <wp:inline distT="0" distB="0" distL="0" distR="0" wp14:anchorId="267D3FEA" wp14:editId="2E09A9F5">
                  <wp:extent cx="363600" cy="3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3600" cy="324000"/>
                          </a:xfrm>
                          <a:prstGeom prst="rect">
                            <a:avLst/>
                          </a:prstGeom>
                          <a:noFill/>
                          <a:ln>
                            <a:noFill/>
                          </a:ln>
                        </pic:spPr>
                      </pic:pic>
                    </a:graphicData>
                  </a:graphic>
                </wp:inline>
              </w:drawing>
            </w:r>
          </w:p>
        </w:tc>
        <w:tc>
          <w:tcPr>
            <w:tcW w:w="8073" w:type="dxa"/>
          </w:tcPr>
          <w:p w14:paraId="4EAB8A7D" w14:textId="231D914D" w:rsidR="009D406E" w:rsidRDefault="009D406E" w:rsidP="009D406E">
            <w:pPr>
              <w:pStyle w:val="bodytext1"/>
              <w:rPr>
                <w:b/>
                <w:highlight w:val="yellow"/>
              </w:rPr>
            </w:pPr>
            <w:r w:rsidRPr="009D406E">
              <w:rPr>
                <w:b/>
              </w:rPr>
              <w:t>Simulation Information</w:t>
            </w:r>
            <w:r w:rsidRPr="009D406E">
              <w:t xml:space="preserve"> -  This control, when clicked , opens a </w:t>
            </w:r>
            <w:r w:rsidR="00B2588A">
              <w:t>window</w:t>
            </w:r>
            <w:r w:rsidRPr="009D406E">
              <w:t xml:space="preserve"> where a summary of the simulation settings are displayed</w:t>
            </w:r>
            <w:r>
              <w:t xml:space="preserve">, as shown in </w:t>
            </w:r>
            <w:r>
              <w:fldChar w:fldCharType="begin"/>
            </w:r>
            <w:r>
              <w:instrText xml:space="preserve"> REF _Ref85047107 \h </w:instrText>
            </w:r>
            <w:r>
              <w:fldChar w:fldCharType="separate"/>
            </w:r>
            <w:ins w:id="1127" w:author="Leorey" w:date="2021-11-07T15:42:00Z">
              <w:r w:rsidR="00D3664A">
                <w:t xml:space="preserve">Figure </w:t>
              </w:r>
              <w:r w:rsidR="00D3664A">
                <w:rPr>
                  <w:noProof/>
                </w:rPr>
                <w:t>30</w:t>
              </w:r>
            </w:ins>
            <w:del w:id="1128" w:author="Leorey" w:date="2021-11-07T12:39:00Z">
              <w:r w:rsidR="00AE5C90" w:rsidDel="007F13C8">
                <w:delText xml:space="preserve">Figure </w:delText>
              </w:r>
              <w:r w:rsidR="00AE5C90" w:rsidDel="007F13C8">
                <w:rPr>
                  <w:noProof/>
                </w:rPr>
                <w:delText>26</w:delText>
              </w:r>
            </w:del>
            <w:r>
              <w:fldChar w:fldCharType="end"/>
            </w:r>
            <w:r>
              <w:t>.</w:t>
            </w:r>
            <w:r w:rsidRPr="009D406E">
              <w:t xml:space="preserve"> </w:t>
            </w:r>
          </w:p>
        </w:tc>
      </w:tr>
      <w:tr w:rsidR="00556C61" w14:paraId="526E635A" w14:textId="77777777" w:rsidTr="00EA71C8">
        <w:tc>
          <w:tcPr>
            <w:tcW w:w="1555" w:type="dxa"/>
          </w:tcPr>
          <w:p w14:paraId="08190314" w14:textId="77777777" w:rsidR="00556C61" w:rsidRPr="00F551DE" w:rsidRDefault="00556C61" w:rsidP="00EA71C8">
            <w:pPr>
              <w:pStyle w:val="bodytext1"/>
              <w:spacing w:before="120"/>
              <w:jc w:val="center"/>
              <w:rPr>
                <w:noProof/>
              </w:rPr>
            </w:pPr>
            <w:r w:rsidRPr="00554449">
              <w:rPr>
                <w:noProof/>
              </w:rPr>
              <w:drawing>
                <wp:inline distT="0" distB="0" distL="0" distR="0" wp14:anchorId="43C9ED73" wp14:editId="34A73FA0">
                  <wp:extent cx="406800" cy="3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6800" cy="324000"/>
                          </a:xfrm>
                          <a:prstGeom prst="rect">
                            <a:avLst/>
                          </a:prstGeom>
                          <a:noFill/>
                          <a:ln>
                            <a:noFill/>
                          </a:ln>
                        </pic:spPr>
                      </pic:pic>
                    </a:graphicData>
                  </a:graphic>
                </wp:inline>
              </w:drawing>
            </w:r>
          </w:p>
        </w:tc>
        <w:tc>
          <w:tcPr>
            <w:tcW w:w="8073" w:type="dxa"/>
          </w:tcPr>
          <w:p w14:paraId="4297BE5A" w14:textId="77777777" w:rsidR="00556C61" w:rsidRPr="008C3215" w:rsidRDefault="00556C61" w:rsidP="00EA71C8">
            <w:pPr>
              <w:pStyle w:val="bodytext1"/>
              <w:rPr>
                <w:b/>
              </w:rPr>
            </w:pPr>
            <w:r w:rsidRPr="008C3215">
              <w:rPr>
                <w:b/>
              </w:rPr>
              <w:t>Move Time Backward</w:t>
            </w:r>
            <w:r w:rsidRPr="008C3215">
              <w:t xml:space="preserve"> -  This control, when clicked, moves the selected simulation time backward by 1 hour. The new simulation time is shown in the </w:t>
            </w:r>
            <w:r w:rsidRPr="008C3215">
              <w:rPr>
                <w:b/>
              </w:rPr>
              <w:t>Simulation Time</w:t>
            </w:r>
            <w:r w:rsidRPr="008C3215">
              <w:t xml:space="preserve"> </w:t>
            </w:r>
            <w:r w:rsidRPr="008C3215">
              <w:rPr>
                <w:b/>
                <w:bCs/>
              </w:rPr>
              <w:t>Display</w:t>
            </w:r>
            <w:r w:rsidRPr="008C3215">
              <w:t xml:space="preserve">. </w:t>
            </w:r>
          </w:p>
        </w:tc>
      </w:tr>
      <w:tr w:rsidR="00556C61" w14:paraId="07AB94BB" w14:textId="77777777" w:rsidTr="00EA71C8">
        <w:tc>
          <w:tcPr>
            <w:tcW w:w="1555" w:type="dxa"/>
          </w:tcPr>
          <w:p w14:paraId="6FE659AC" w14:textId="77777777" w:rsidR="00556C61" w:rsidRPr="00F551DE" w:rsidRDefault="00556C61" w:rsidP="00EA71C8">
            <w:pPr>
              <w:pStyle w:val="bodytext1"/>
              <w:spacing w:before="120"/>
              <w:jc w:val="center"/>
              <w:rPr>
                <w:noProof/>
              </w:rPr>
            </w:pPr>
            <w:r w:rsidRPr="00554449">
              <w:rPr>
                <w:noProof/>
              </w:rPr>
              <w:drawing>
                <wp:inline distT="0" distB="0" distL="0" distR="0" wp14:anchorId="0F40B7B7" wp14:editId="40D4B21C">
                  <wp:extent cx="381600" cy="32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600" cy="324000"/>
                          </a:xfrm>
                          <a:prstGeom prst="rect">
                            <a:avLst/>
                          </a:prstGeom>
                          <a:noFill/>
                          <a:ln>
                            <a:noFill/>
                          </a:ln>
                        </pic:spPr>
                      </pic:pic>
                    </a:graphicData>
                  </a:graphic>
                </wp:inline>
              </w:drawing>
            </w:r>
          </w:p>
        </w:tc>
        <w:tc>
          <w:tcPr>
            <w:tcW w:w="8073" w:type="dxa"/>
          </w:tcPr>
          <w:p w14:paraId="730AFD7D" w14:textId="77777777" w:rsidR="00556C61" w:rsidRPr="008C3215" w:rsidRDefault="00556C61" w:rsidP="00EA71C8">
            <w:pPr>
              <w:pStyle w:val="bodytext1"/>
              <w:rPr>
                <w:b/>
              </w:rPr>
            </w:pPr>
            <w:r w:rsidRPr="008C3215">
              <w:rPr>
                <w:b/>
              </w:rPr>
              <w:t>Move Time Forward</w:t>
            </w:r>
            <w:r w:rsidRPr="008C3215">
              <w:t xml:space="preserve"> -  This control, when clicked, moves the selected simulation time forward by 1 hour. The new simulation time is shown in the </w:t>
            </w:r>
            <w:r w:rsidRPr="008C3215">
              <w:rPr>
                <w:b/>
              </w:rPr>
              <w:t>Simulation Time</w:t>
            </w:r>
            <w:r w:rsidRPr="008C3215">
              <w:t xml:space="preserve"> </w:t>
            </w:r>
            <w:r w:rsidRPr="008C3215">
              <w:rPr>
                <w:b/>
                <w:bCs/>
              </w:rPr>
              <w:t>Display</w:t>
            </w:r>
            <w:r w:rsidRPr="008C3215">
              <w:t>.</w:t>
            </w:r>
          </w:p>
        </w:tc>
      </w:tr>
      <w:tr w:rsidR="00556C61" w14:paraId="519D1992" w14:textId="77777777" w:rsidTr="00EA71C8">
        <w:tc>
          <w:tcPr>
            <w:tcW w:w="1555" w:type="dxa"/>
          </w:tcPr>
          <w:p w14:paraId="5C758833" w14:textId="77777777" w:rsidR="00556C61" w:rsidRPr="00F551DE" w:rsidRDefault="00556C61" w:rsidP="00EA71C8">
            <w:pPr>
              <w:pStyle w:val="bodytext1"/>
              <w:spacing w:before="120"/>
              <w:jc w:val="center"/>
              <w:rPr>
                <w:noProof/>
              </w:rPr>
            </w:pPr>
            <w:r w:rsidRPr="004E2B17">
              <w:rPr>
                <w:noProof/>
              </w:rPr>
              <w:drawing>
                <wp:inline distT="0" distB="0" distL="0" distR="0" wp14:anchorId="3AC1B2B7" wp14:editId="33F1E874">
                  <wp:extent cx="744062" cy="31479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23F6E432" w14:textId="77777777" w:rsidR="00556C61" w:rsidRDefault="00556C61" w:rsidP="00EA71C8">
            <w:pPr>
              <w:pStyle w:val="bodytext1"/>
              <w:rPr>
                <w:b/>
                <w:highlight w:val="yellow"/>
              </w:rPr>
            </w:pPr>
            <w:r w:rsidRPr="00EC0EDB">
              <w:rPr>
                <w:b/>
              </w:rPr>
              <w:t>Time Slider</w:t>
            </w:r>
            <w:r w:rsidRPr="00EC0EDB">
              <w:t xml:space="preserve"> -  This control, when clicked, allows the user to set the simulation time by </w:t>
            </w:r>
            <w:r>
              <w:t xml:space="preserve">dragging </w:t>
            </w:r>
            <w:r w:rsidRPr="00EC0EDB">
              <w:t xml:space="preserve"> the slider left or right. The new simulation time is shown in the </w:t>
            </w:r>
            <w:r w:rsidRPr="00EC0EDB">
              <w:rPr>
                <w:b/>
              </w:rPr>
              <w:t>Simulation Time</w:t>
            </w:r>
            <w:r w:rsidRPr="00EC0EDB">
              <w:t xml:space="preserve"> </w:t>
            </w:r>
            <w:r w:rsidRPr="00EC0EDB">
              <w:rPr>
                <w:b/>
                <w:bCs/>
              </w:rPr>
              <w:t>Display</w:t>
            </w:r>
            <w:r w:rsidRPr="00EC0EDB">
              <w:t>.</w:t>
            </w:r>
          </w:p>
        </w:tc>
      </w:tr>
      <w:tr w:rsidR="00556C61" w14:paraId="5E1DCDBD" w14:textId="77777777" w:rsidTr="00EA71C8">
        <w:tc>
          <w:tcPr>
            <w:tcW w:w="1555" w:type="dxa"/>
          </w:tcPr>
          <w:p w14:paraId="12EAD3DA" w14:textId="77777777" w:rsidR="00556C61" w:rsidRDefault="00556C61" w:rsidP="00EA71C8">
            <w:pPr>
              <w:pStyle w:val="bodytext1"/>
              <w:spacing w:before="120"/>
              <w:jc w:val="center"/>
            </w:pPr>
            <w:r w:rsidRPr="00F551DE">
              <w:rPr>
                <w:noProof/>
              </w:rPr>
              <w:drawing>
                <wp:inline distT="0" distB="0" distL="0" distR="0" wp14:anchorId="626F790A" wp14:editId="698358BC">
                  <wp:extent cx="676275" cy="666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6275" cy="666750"/>
                          </a:xfrm>
                          <a:prstGeom prst="rect">
                            <a:avLst/>
                          </a:prstGeom>
                          <a:noFill/>
                          <a:ln>
                            <a:noFill/>
                          </a:ln>
                        </pic:spPr>
                      </pic:pic>
                    </a:graphicData>
                  </a:graphic>
                </wp:inline>
              </w:drawing>
            </w:r>
          </w:p>
        </w:tc>
        <w:tc>
          <w:tcPr>
            <w:tcW w:w="8073" w:type="dxa"/>
          </w:tcPr>
          <w:p w14:paraId="55CE158E" w14:textId="00DEEEA7" w:rsidR="00556C61" w:rsidRPr="004970D3" w:rsidRDefault="00556C61" w:rsidP="00EA71C8">
            <w:pPr>
              <w:pStyle w:val="bodytext1"/>
            </w:pPr>
            <w:r w:rsidRPr="004970D3">
              <w:rPr>
                <w:b/>
              </w:rPr>
              <w:t>Download image</w:t>
            </w:r>
            <w:r w:rsidRPr="004970D3">
              <w:t xml:space="preserve"> -  This control, when selected, allows the user </w:t>
            </w:r>
            <w:r w:rsidR="004970D3" w:rsidRPr="004970D3">
              <w:t xml:space="preserve">to </w:t>
            </w:r>
            <w:r w:rsidR="004970D3">
              <w:t xml:space="preserve">capture </w:t>
            </w:r>
            <w:r w:rsidR="004970D3" w:rsidRPr="004970D3">
              <w:t>an image of the currently displayed screen in the Map Viewer</w:t>
            </w:r>
            <w:r w:rsidR="004970D3">
              <w:t>, and then open or save the image as a file in PNG format. If the user chooses to save the image, a dialog will be displayed asking for the destination directory</w:t>
            </w:r>
            <w:r w:rsidR="008908F5">
              <w:t xml:space="preserve"> and file name</w:t>
            </w:r>
            <w:r w:rsidR="004970D3">
              <w:t>.</w:t>
            </w:r>
          </w:p>
        </w:tc>
      </w:tr>
      <w:tr w:rsidR="00556C61" w14:paraId="3A817E59" w14:textId="77777777" w:rsidTr="00EA71C8">
        <w:tc>
          <w:tcPr>
            <w:tcW w:w="1555" w:type="dxa"/>
          </w:tcPr>
          <w:p w14:paraId="386AADBE" w14:textId="77777777" w:rsidR="00556C61" w:rsidRDefault="00556C61" w:rsidP="00EA71C8">
            <w:pPr>
              <w:pStyle w:val="bodytext1"/>
              <w:spacing w:before="120"/>
              <w:jc w:val="center"/>
            </w:pPr>
            <w:r w:rsidRPr="00201088">
              <w:rPr>
                <w:noProof/>
              </w:rPr>
              <w:drawing>
                <wp:inline distT="0" distB="0" distL="0" distR="0" wp14:anchorId="6EF017E9" wp14:editId="0BD229E7">
                  <wp:extent cx="676275" cy="6762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8073" w:type="dxa"/>
          </w:tcPr>
          <w:p w14:paraId="6F9822F2" w14:textId="088B8AFB" w:rsidR="00556C61" w:rsidRPr="004970D3" w:rsidRDefault="00556C61" w:rsidP="00EA71C8">
            <w:pPr>
              <w:pStyle w:val="bodytext1"/>
            </w:pPr>
            <w:r w:rsidRPr="004970D3">
              <w:rPr>
                <w:b/>
              </w:rPr>
              <w:t>Download</w:t>
            </w:r>
            <w:r w:rsidRPr="004970D3">
              <w:t xml:space="preserve"> -  </w:t>
            </w:r>
            <w:r w:rsidR="004970D3" w:rsidRPr="004970D3">
              <w:t xml:space="preserve">This control, when selected, allows the user to </w:t>
            </w:r>
            <w:r w:rsidR="004970D3">
              <w:t xml:space="preserve">view the values of the selected metric </w:t>
            </w:r>
            <w:r w:rsidR="005C52DE">
              <w:t xml:space="preserve">for the entire simulation period </w:t>
            </w:r>
            <w:r w:rsidR="004970D3">
              <w:t>or save the</w:t>
            </w:r>
            <w:r w:rsidR="00B2588A">
              <w:t xml:space="preserve"> values in</w:t>
            </w:r>
            <w:r w:rsidR="004970D3">
              <w:t xml:space="preserve"> a file in JSON format. If the user chooses to save the </w:t>
            </w:r>
            <w:r w:rsidR="008908F5">
              <w:t>data file</w:t>
            </w:r>
            <w:r w:rsidR="004970D3">
              <w:t>, a dialog will be displayed asking for the destination directory</w:t>
            </w:r>
            <w:r w:rsidR="008908F5">
              <w:t xml:space="preserve"> and file name</w:t>
            </w:r>
            <w:r w:rsidR="004970D3">
              <w:t>.</w:t>
            </w:r>
            <w:r w:rsidR="005C52DE" w:rsidRPr="004970D3">
              <w:rPr>
                <w:highlight w:val="yellow"/>
              </w:rPr>
              <w:t xml:space="preserve"> (Need to </w:t>
            </w:r>
            <w:r w:rsidR="005C52DE">
              <w:rPr>
                <w:highlight w:val="yellow"/>
              </w:rPr>
              <w:t>call this Download JSON</w:t>
            </w:r>
            <w:r w:rsidR="005C52DE" w:rsidRPr="004970D3">
              <w:rPr>
                <w:highlight w:val="yellow"/>
              </w:rPr>
              <w:t>)</w:t>
            </w:r>
          </w:p>
        </w:tc>
      </w:tr>
      <w:tr w:rsidR="00556C61" w14:paraId="70D8561A" w14:textId="77777777" w:rsidTr="00EA71C8">
        <w:tc>
          <w:tcPr>
            <w:tcW w:w="1555" w:type="dxa"/>
          </w:tcPr>
          <w:p w14:paraId="14D8ED7B" w14:textId="77777777" w:rsidR="00556C61" w:rsidRDefault="00556C61" w:rsidP="00EA71C8">
            <w:pPr>
              <w:pStyle w:val="bodytext1"/>
              <w:spacing w:before="120"/>
              <w:jc w:val="center"/>
            </w:pPr>
            <w:r w:rsidRPr="007F2C45">
              <w:rPr>
                <w:noProof/>
              </w:rPr>
              <w:drawing>
                <wp:inline distT="0" distB="0" distL="0" distR="0" wp14:anchorId="189E37E5" wp14:editId="08D30FC8">
                  <wp:extent cx="685800" cy="676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p>
        </w:tc>
        <w:tc>
          <w:tcPr>
            <w:tcW w:w="8073" w:type="dxa"/>
          </w:tcPr>
          <w:p w14:paraId="611B56A8" w14:textId="113E4A61" w:rsidR="00556C61" w:rsidRPr="004970D3" w:rsidRDefault="00556C61" w:rsidP="00EA71C8">
            <w:pPr>
              <w:pStyle w:val="bodytext1"/>
            </w:pPr>
            <w:r w:rsidRPr="004970D3">
              <w:rPr>
                <w:b/>
              </w:rPr>
              <w:t>Download CSV</w:t>
            </w:r>
            <w:r w:rsidRPr="004970D3">
              <w:t xml:space="preserve"> -  </w:t>
            </w:r>
            <w:r w:rsidR="004970D3" w:rsidRPr="004970D3">
              <w:t xml:space="preserve">This control, when selected, allows the user to </w:t>
            </w:r>
            <w:r w:rsidR="004970D3">
              <w:t>view the values of the selected metric</w:t>
            </w:r>
            <w:r w:rsidR="005C52DE">
              <w:t xml:space="preserve"> for the entire simulation period</w:t>
            </w:r>
            <w:r w:rsidR="004970D3">
              <w:t xml:space="preserve"> or save the</w:t>
            </w:r>
            <w:r w:rsidR="00B2588A">
              <w:t xml:space="preserve"> values in</w:t>
            </w:r>
            <w:r w:rsidR="004970D3">
              <w:t xml:space="preserve"> a file in CSV format. If the user chooses to save the </w:t>
            </w:r>
            <w:r w:rsidR="008908F5">
              <w:t>data file</w:t>
            </w:r>
            <w:r w:rsidR="004970D3">
              <w:t>, a dialog will be displayed asking for the destination directory</w:t>
            </w:r>
            <w:r w:rsidR="008908F5">
              <w:t xml:space="preserve"> and file name</w:t>
            </w:r>
            <w:r w:rsidR="004970D3">
              <w:t xml:space="preserve">. </w:t>
            </w:r>
            <w:r w:rsidR="004970D3" w:rsidRPr="004970D3">
              <w:rPr>
                <w:highlight w:val="yellow"/>
              </w:rPr>
              <w:t>(Need to add CSV in filename)</w:t>
            </w:r>
          </w:p>
        </w:tc>
      </w:tr>
      <w:tr w:rsidR="00556C61" w14:paraId="2E91DA98" w14:textId="77777777" w:rsidTr="00EA71C8">
        <w:tc>
          <w:tcPr>
            <w:tcW w:w="1555" w:type="dxa"/>
          </w:tcPr>
          <w:p w14:paraId="366C12F1" w14:textId="77777777" w:rsidR="00556C61" w:rsidRDefault="00556C61" w:rsidP="00EA71C8">
            <w:pPr>
              <w:pStyle w:val="bodytext1"/>
              <w:spacing w:before="120"/>
              <w:jc w:val="center"/>
            </w:pPr>
            <w:r w:rsidRPr="004D7BC9">
              <w:rPr>
                <w:noProof/>
              </w:rPr>
              <w:drawing>
                <wp:inline distT="0" distB="0" distL="0" distR="0" wp14:anchorId="241118FD" wp14:editId="3EF877A1">
                  <wp:extent cx="6762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8073" w:type="dxa"/>
          </w:tcPr>
          <w:p w14:paraId="6B1F65D0" w14:textId="28F5ED95" w:rsidR="00556C61" w:rsidRPr="004879E5" w:rsidRDefault="00556C61" w:rsidP="00EA71C8">
            <w:pPr>
              <w:pStyle w:val="bodytext1"/>
            </w:pPr>
            <w:r w:rsidRPr="004879E5">
              <w:rPr>
                <w:b/>
              </w:rPr>
              <w:t xml:space="preserve">Show chart </w:t>
            </w:r>
            <w:r w:rsidRPr="004879E5">
              <w:t xml:space="preserve">-  This control, when selected, </w:t>
            </w:r>
            <w:r w:rsidR="004879E5" w:rsidRPr="004879E5">
              <w:t>opens a window containing a chart of the values for the selected metric plotted against time. If no specific area is selected, the chart will show the values for all evacuation areas. If a specific area is selected by clicking the area with the mouse, only the values associated with the selected area will be displayed in the chart.</w:t>
            </w:r>
          </w:p>
        </w:tc>
      </w:tr>
      <w:tr w:rsidR="00556C61" w14:paraId="55F36954" w14:textId="77777777" w:rsidTr="00EA71C8">
        <w:tc>
          <w:tcPr>
            <w:tcW w:w="1555" w:type="dxa"/>
          </w:tcPr>
          <w:p w14:paraId="2C7BC0C7" w14:textId="1DB170F9" w:rsidR="00556C61" w:rsidRPr="004D7BC9" w:rsidRDefault="001007AC" w:rsidP="00EA71C8">
            <w:pPr>
              <w:pStyle w:val="bodytext1"/>
              <w:spacing w:before="120"/>
              <w:jc w:val="center"/>
              <w:rPr>
                <w:noProof/>
              </w:rPr>
            </w:pPr>
            <w:r w:rsidRPr="001007AC">
              <w:rPr>
                <w:noProof/>
              </w:rPr>
              <w:drawing>
                <wp:inline distT="0" distB="0" distL="0" distR="0" wp14:anchorId="5CC3B923" wp14:editId="542D74CA">
                  <wp:extent cx="847725" cy="228600"/>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229F57AE" w14:textId="40C8BE80" w:rsidR="00556C61" w:rsidRDefault="009D406E" w:rsidP="00EA71C8">
            <w:pPr>
              <w:pStyle w:val="bodytext1"/>
              <w:rPr>
                <w:b/>
                <w:highlight w:val="yellow"/>
              </w:rPr>
            </w:pPr>
            <w:r>
              <w:rPr>
                <w:b/>
              </w:rPr>
              <w:t>Map &amp; Layer Settings</w:t>
            </w:r>
            <w:r w:rsidRPr="008C3215">
              <w:t xml:space="preserve"> -  This </w:t>
            </w:r>
            <w:r>
              <w:t>button toggles on/off the display of the controls for the Map Layers. Please refer to</w:t>
            </w:r>
            <w:r w:rsidR="00DF7B55">
              <w:t xml:space="preserve"> </w:t>
            </w:r>
            <w:r w:rsidR="00DF7B55" w:rsidRPr="001007AC">
              <w:rPr>
                <w:b/>
                <w:bCs/>
              </w:rPr>
              <w:fldChar w:fldCharType="begin"/>
            </w:r>
            <w:r w:rsidR="00DF7B55" w:rsidRPr="001007AC">
              <w:rPr>
                <w:b/>
                <w:bCs/>
              </w:rPr>
              <w:instrText xml:space="preserve"> REF _Ref85116211 \r \h </w:instrText>
            </w:r>
            <w:r w:rsidR="001007AC">
              <w:rPr>
                <w:b/>
                <w:bCs/>
              </w:rPr>
              <w:instrText xml:space="preserve"> \* MERGEFORMAT </w:instrText>
            </w:r>
            <w:r w:rsidR="00DF7B55" w:rsidRPr="001007AC">
              <w:rPr>
                <w:b/>
                <w:bCs/>
              </w:rPr>
            </w:r>
            <w:r w:rsidR="00DF7B55" w:rsidRPr="001007AC">
              <w:rPr>
                <w:b/>
                <w:bCs/>
              </w:rPr>
              <w:fldChar w:fldCharType="separate"/>
            </w:r>
            <w:r w:rsidR="00D3664A">
              <w:rPr>
                <w:b/>
                <w:bCs/>
              </w:rPr>
              <w:t>9</w:t>
            </w:r>
            <w:r w:rsidR="00DF7B55" w:rsidRPr="001007AC">
              <w:rPr>
                <w:b/>
                <w:bCs/>
              </w:rPr>
              <w:fldChar w:fldCharType="end"/>
            </w:r>
            <w:r w:rsidR="00DF7B55" w:rsidRPr="001007AC">
              <w:rPr>
                <w:b/>
                <w:bCs/>
              </w:rPr>
              <w:t xml:space="preserve"> </w:t>
            </w:r>
            <w:r w:rsidR="00DF7B55" w:rsidRPr="001007AC">
              <w:rPr>
                <w:b/>
                <w:bCs/>
              </w:rPr>
              <w:fldChar w:fldCharType="begin"/>
            </w:r>
            <w:r w:rsidR="00DF7B55" w:rsidRPr="001007AC">
              <w:rPr>
                <w:b/>
                <w:bCs/>
              </w:rPr>
              <w:instrText xml:space="preserve"> REF _Ref85116224 \h </w:instrText>
            </w:r>
            <w:r w:rsidR="001007AC">
              <w:rPr>
                <w:b/>
                <w:bCs/>
              </w:rPr>
              <w:instrText xml:space="preserve"> \* MERGEFORMAT </w:instrText>
            </w:r>
            <w:r w:rsidR="00DF7B55" w:rsidRPr="001007AC">
              <w:rPr>
                <w:b/>
                <w:bCs/>
              </w:rPr>
            </w:r>
            <w:r w:rsidR="00DF7B55" w:rsidRPr="001007AC">
              <w:rPr>
                <w:b/>
                <w:bCs/>
              </w:rPr>
              <w:fldChar w:fldCharType="separate"/>
            </w:r>
            <w:ins w:id="1129" w:author="Leorey" w:date="2021-11-07T15:42:00Z">
              <w:r w:rsidR="00D3664A" w:rsidRPr="00D3664A">
                <w:rPr>
                  <w:b/>
                  <w:bCs/>
                  <w:rPrChange w:id="1130" w:author="Leorey" w:date="2021-11-07T15:42:00Z">
                    <w:rPr/>
                  </w:rPrChange>
                </w:rPr>
                <w:t>Appendix E: Map and Layer Settings</w:t>
              </w:r>
            </w:ins>
            <w:del w:id="1131" w:author="Leorey" w:date="2021-11-07T12:39:00Z">
              <w:r w:rsidR="00AE5C90" w:rsidRPr="00AE5C90" w:rsidDel="007F13C8">
                <w:rPr>
                  <w:b/>
                  <w:bCs/>
                </w:rPr>
                <w:delText>Appendix E: Map and Layer Settings</w:delText>
              </w:r>
            </w:del>
            <w:r w:rsidR="00DF7B55" w:rsidRPr="001007AC">
              <w:rPr>
                <w:b/>
                <w:bCs/>
              </w:rPr>
              <w:fldChar w:fldCharType="end"/>
            </w:r>
            <w:r w:rsidR="00DF7B55">
              <w:t xml:space="preserve"> for more information</w:t>
            </w:r>
            <w:r w:rsidR="001007AC">
              <w:t xml:space="preserve"> </w:t>
            </w:r>
            <w:r w:rsidR="00DF7B55">
              <w:t xml:space="preserve">on this section. </w:t>
            </w:r>
          </w:p>
        </w:tc>
      </w:tr>
    </w:tbl>
    <w:p w14:paraId="761CA16A" w14:textId="77777777" w:rsidR="00556C61" w:rsidRDefault="00556C61" w:rsidP="00556C61">
      <w:pPr>
        <w:pStyle w:val="bodytext1"/>
      </w:pPr>
    </w:p>
    <w:p w14:paraId="7F57ACE9" w14:textId="77777777" w:rsidR="009D406E" w:rsidRDefault="00556C61" w:rsidP="009D406E">
      <w:pPr>
        <w:pStyle w:val="bodytext1"/>
        <w:keepNext/>
        <w:jc w:val="center"/>
      </w:pPr>
      <w:r w:rsidRPr="00EC0EDB">
        <w:rPr>
          <w:noProof/>
        </w:rPr>
        <w:lastRenderedPageBreak/>
        <w:drawing>
          <wp:inline distT="0" distB="0" distL="0" distR="0" wp14:anchorId="5D122D89" wp14:editId="08EE96F8">
            <wp:extent cx="4052560" cy="2524125"/>
            <wp:effectExtent l="19050" t="19050" r="2476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76795" cy="2539220"/>
                    </a:xfrm>
                    <a:prstGeom prst="rect">
                      <a:avLst/>
                    </a:prstGeom>
                    <a:noFill/>
                    <a:ln w="19050">
                      <a:solidFill>
                        <a:schemeClr val="tx1"/>
                      </a:solidFill>
                    </a:ln>
                  </pic:spPr>
                </pic:pic>
              </a:graphicData>
            </a:graphic>
          </wp:inline>
        </w:drawing>
      </w:r>
    </w:p>
    <w:p w14:paraId="3CB798CC" w14:textId="61649D7F" w:rsidR="00556C61" w:rsidRDefault="009D406E" w:rsidP="00F966D3">
      <w:pPr>
        <w:pStyle w:val="Caption"/>
      </w:pPr>
      <w:bookmarkStart w:id="1132" w:name="_Ref85047107"/>
      <w:r>
        <w:t xml:space="preserve">Figure </w:t>
      </w:r>
      <w:r w:rsidR="0082198C">
        <w:fldChar w:fldCharType="begin"/>
      </w:r>
      <w:r w:rsidR="0082198C">
        <w:instrText xml:space="preserve"> SEQ Figure \* ARABIC </w:instrText>
      </w:r>
      <w:r w:rsidR="0082198C">
        <w:fldChar w:fldCharType="separate"/>
      </w:r>
      <w:ins w:id="1133" w:author="Leorey" w:date="2021-11-07T15:42:00Z">
        <w:r w:rsidR="00D3664A">
          <w:rPr>
            <w:noProof/>
          </w:rPr>
          <w:t>30</w:t>
        </w:r>
      </w:ins>
      <w:del w:id="1134" w:author="Leorey" w:date="2021-11-07T12:28:00Z">
        <w:r w:rsidR="00AE5C90" w:rsidDel="007F13C8">
          <w:rPr>
            <w:noProof/>
          </w:rPr>
          <w:delText>26</w:delText>
        </w:r>
      </w:del>
      <w:r w:rsidR="0082198C">
        <w:rPr>
          <w:noProof/>
        </w:rPr>
        <w:fldChar w:fldCharType="end"/>
      </w:r>
      <w:bookmarkEnd w:id="1132"/>
      <w:r>
        <w:t>. Simulation Information</w:t>
      </w:r>
      <w:r w:rsidR="00B2588A">
        <w:t xml:space="preserve"> window</w:t>
      </w:r>
    </w:p>
    <w:p w14:paraId="6A6D8EE4" w14:textId="77777777" w:rsidR="00556C61" w:rsidRDefault="00556C61" w:rsidP="00556C61">
      <w:pPr>
        <w:pStyle w:val="bodytext1"/>
      </w:pPr>
    </w:p>
    <w:p w14:paraId="6B8CE3F3" w14:textId="3FEE1CE4" w:rsidR="00B409A0" w:rsidRPr="00785BFF" w:rsidRDefault="00B409A0">
      <w:pPr>
        <w:pStyle w:val="Heading1"/>
      </w:pPr>
      <w:bookmarkStart w:id="1135" w:name="_Ref85532784"/>
      <w:bookmarkStart w:id="1136" w:name="_Ref85532796"/>
      <w:bookmarkStart w:id="1137" w:name="_Toc87192224"/>
      <w:r w:rsidRPr="00785BFF">
        <w:lastRenderedPageBreak/>
        <w:t xml:space="preserve">Appendix F: </w:t>
      </w:r>
      <w:bookmarkEnd w:id="1112"/>
      <w:bookmarkEnd w:id="1113"/>
      <w:r w:rsidR="001C283D" w:rsidRPr="00785BFF">
        <w:t>Output</w:t>
      </w:r>
      <w:r w:rsidR="00D70801">
        <w:t xml:space="preserve"> Metrics</w:t>
      </w:r>
      <w:bookmarkEnd w:id="1135"/>
      <w:bookmarkEnd w:id="1136"/>
      <w:bookmarkEnd w:id="1137"/>
    </w:p>
    <w:p w14:paraId="35510163" w14:textId="65AC5CCB" w:rsidR="00672423" w:rsidRDefault="004071C6" w:rsidP="00672423">
      <w:pPr>
        <w:pStyle w:val="bodytext1"/>
      </w:pPr>
      <w:r w:rsidRPr="004071C6">
        <w:rPr>
          <w:highlight w:val="yellow"/>
        </w:rPr>
        <w:t>XXXXXXX</w:t>
      </w:r>
    </w:p>
    <w:p w14:paraId="7FAF0B7D" w14:textId="4680F6D8" w:rsidR="00672423" w:rsidRDefault="00672423" w:rsidP="00F966D3">
      <w:pPr>
        <w:pStyle w:val="Caption"/>
      </w:pPr>
      <w:bookmarkStart w:id="1138" w:name="_Ref83766629"/>
      <w:r>
        <w:t xml:space="preserve">Table </w:t>
      </w:r>
      <w:r w:rsidR="0082198C">
        <w:fldChar w:fldCharType="begin"/>
      </w:r>
      <w:r w:rsidR="0082198C">
        <w:instrText xml:space="preserve"> SEQ Table \* ARABIC </w:instrText>
      </w:r>
      <w:r w:rsidR="0082198C">
        <w:fldChar w:fldCharType="separate"/>
      </w:r>
      <w:r w:rsidR="00D3664A">
        <w:rPr>
          <w:noProof/>
        </w:rPr>
        <w:t>12</w:t>
      </w:r>
      <w:r w:rsidR="0082198C">
        <w:rPr>
          <w:noProof/>
        </w:rPr>
        <w:fldChar w:fldCharType="end"/>
      </w:r>
      <w:bookmarkEnd w:id="1138"/>
      <w:r>
        <w:t xml:space="preserve">. </w:t>
      </w:r>
      <w:r w:rsidR="00F03216">
        <w:t xml:space="preserve">Output metrics </w:t>
      </w:r>
      <w:r w:rsidR="006F3E26">
        <w:t xml:space="preserve">and </w:t>
      </w:r>
      <w:r w:rsidR="006F3E26" w:rsidRPr="006F3E26">
        <w:rPr>
          <w:b/>
        </w:rPr>
        <w:t>Colour by</w:t>
      </w:r>
      <w:r w:rsidR="006F3E26">
        <w:t xml:space="preserve"> options</w:t>
      </w:r>
    </w:p>
    <w:tbl>
      <w:tblPr>
        <w:tblStyle w:val="TableGrid"/>
        <w:tblW w:w="0" w:type="auto"/>
        <w:tblLook w:val="04A0" w:firstRow="1" w:lastRow="0" w:firstColumn="1" w:lastColumn="0" w:noHBand="0" w:noVBand="1"/>
      </w:tblPr>
      <w:tblGrid>
        <w:gridCol w:w="4806"/>
        <w:gridCol w:w="4822"/>
      </w:tblGrid>
      <w:tr w:rsidR="00336942" w14:paraId="52B03FF5" w14:textId="77777777" w:rsidTr="00DF6279">
        <w:tc>
          <w:tcPr>
            <w:tcW w:w="1696" w:type="dxa"/>
          </w:tcPr>
          <w:p w14:paraId="7958BEC5" w14:textId="03BB0858" w:rsidR="00672423" w:rsidRPr="00A9016E" w:rsidRDefault="00591E26" w:rsidP="00DF6279">
            <w:pPr>
              <w:pStyle w:val="bodytext1"/>
              <w:jc w:val="center"/>
              <w:rPr>
                <w:b/>
                <w:bCs/>
                <w:sz w:val="24"/>
                <w:szCs w:val="24"/>
              </w:rPr>
            </w:pPr>
            <w:r>
              <w:rPr>
                <w:b/>
                <w:bCs/>
                <w:sz w:val="24"/>
                <w:szCs w:val="24"/>
              </w:rPr>
              <w:t>Map Display</w:t>
            </w:r>
          </w:p>
        </w:tc>
        <w:tc>
          <w:tcPr>
            <w:tcW w:w="7932" w:type="dxa"/>
          </w:tcPr>
          <w:p w14:paraId="5C9B73A4" w14:textId="6BB47A05" w:rsidR="00672423" w:rsidRPr="00A9016E" w:rsidRDefault="00591E26" w:rsidP="00DF6279">
            <w:pPr>
              <w:pStyle w:val="bodytext1"/>
              <w:jc w:val="center"/>
              <w:rPr>
                <w:b/>
                <w:bCs/>
                <w:sz w:val="24"/>
                <w:szCs w:val="24"/>
              </w:rPr>
            </w:pPr>
            <w:r>
              <w:rPr>
                <w:b/>
                <w:bCs/>
                <w:sz w:val="24"/>
                <w:szCs w:val="24"/>
              </w:rPr>
              <w:t xml:space="preserve">Metric </w:t>
            </w:r>
            <w:r w:rsidR="00672423" w:rsidRPr="00A9016E">
              <w:rPr>
                <w:b/>
                <w:bCs/>
                <w:sz w:val="24"/>
                <w:szCs w:val="24"/>
              </w:rPr>
              <w:t>Description</w:t>
            </w:r>
          </w:p>
        </w:tc>
      </w:tr>
      <w:tr w:rsidR="00285316" w14:paraId="50AB18EA" w14:textId="77777777" w:rsidTr="00DF6279">
        <w:tc>
          <w:tcPr>
            <w:tcW w:w="1696" w:type="dxa"/>
          </w:tcPr>
          <w:p w14:paraId="4E926AA0" w14:textId="6916ABAE" w:rsidR="00672423" w:rsidRDefault="00B946C7" w:rsidP="00DF6279">
            <w:pPr>
              <w:pStyle w:val="bodytext1"/>
              <w:spacing w:before="120"/>
              <w:jc w:val="center"/>
            </w:pPr>
            <w:r w:rsidRPr="00A12A84">
              <w:rPr>
                <w:noProof/>
              </w:rPr>
              <w:drawing>
                <wp:inline distT="0" distB="0" distL="0" distR="0" wp14:anchorId="25C51C50" wp14:editId="537C6D74">
                  <wp:extent cx="2790000" cy="2520000"/>
                  <wp:effectExtent l="19050" t="19050" r="10795" b="139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90000" cy="2520000"/>
                          </a:xfrm>
                          <a:prstGeom prst="rect">
                            <a:avLst/>
                          </a:prstGeom>
                          <a:noFill/>
                          <a:ln w="12700">
                            <a:solidFill>
                              <a:schemeClr val="tx1"/>
                            </a:solidFill>
                          </a:ln>
                        </pic:spPr>
                      </pic:pic>
                    </a:graphicData>
                  </a:graphic>
                </wp:inline>
              </w:drawing>
            </w:r>
          </w:p>
        </w:tc>
        <w:tc>
          <w:tcPr>
            <w:tcW w:w="7932" w:type="dxa"/>
          </w:tcPr>
          <w:p w14:paraId="02FEB64A" w14:textId="64A55AAB" w:rsidR="00672423" w:rsidRDefault="00E03F48" w:rsidP="00DF6279">
            <w:pPr>
              <w:pStyle w:val="bodytext1"/>
            </w:pPr>
            <w:r w:rsidRPr="004071C6">
              <w:rPr>
                <w:b/>
              </w:rPr>
              <w:t>Area Burnt</w:t>
            </w:r>
            <w:r w:rsidR="00672423" w:rsidRPr="004071C6">
              <w:t xml:space="preserve"> -  This </w:t>
            </w:r>
            <w:r w:rsidR="004071C6" w:rsidRPr="004071C6">
              <w:t xml:space="preserve">metric </w:t>
            </w:r>
            <w:r w:rsidR="00672423" w:rsidRPr="004071C6">
              <w:t xml:space="preserve"> </w:t>
            </w:r>
            <w:r w:rsidR="004071C6" w:rsidRPr="004071C6">
              <w:t xml:space="preserve">denotes the amount of damage sustained by a </w:t>
            </w:r>
            <w:r w:rsidR="00522F8C">
              <w:t xml:space="preserve">1KmX1Km </w:t>
            </w:r>
            <w:r w:rsidR="004071C6" w:rsidRPr="004071C6">
              <w:t>grid from the fire event over time.</w:t>
            </w:r>
            <w:r w:rsidR="00672423" w:rsidRPr="004071C6">
              <w:t xml:space="preserve"> </w:t>
            </w:r>
            <w:r w:rsidR="00F606F9">
              <w:t xml:space="preserve"> </w:t>
            </w:r>
          </w:p>
          <w:p w14:paraId="00A3DC39" w14:textId="77777777" w:rsidR="005B4282" w:rsidRDefault="005B4282" w:rsidP="005B4282">
            <w:pPr>
              <w:pStyle w:val="bodytext1"/>
              <w:spacing w:after="0"/>
            </w:pPr>
            <w:r w:rsidRPr="00C6073C">
              <w:rPr>
                <w:b/>
                <w:bCs/>
              </w:rPr>
              <w:t>Colour by</w:t>
            </w:r>
            <w:r>
              <w:t xml:space="preserve"> options include:</w:t>
            </w:r>
          </w:p>
          <w:p w14:paraId="6211670C" w14:textId="6B648A4E" w:rsidR="005B4282" w:rsidRDefault="005F2EFA" w:rsidP="00441358">
            <w:pPr>
              <w:pStyle w:val="bodytext1"/>
              <w:numPr>
                <w:ilvl w:val="0"/>
                <w:numId w:val="31"/>
              </w:numPr>
              <w:spacing w:after="0"/>
              <w:ind w:left="527" w:hanging="170"/>
            </w:pPr>
            <w:r>
              <w:rPr>
                <w:b/>
                <w:bCs/>
              </w:rPr>
              <w:t>Burnt Percentage</w:t>
            </w:r>
            <w:r w:rsidR="005B4282" w:rsidRPr="00C6073C">
              <w:rPr>
                <w:b/>
                <w:bCs/>
              </w:rPr>
              <w:t xml:space="preserve"> </w:t>
            </w:r>
            <w:r w:rsidR="004071C6">
              <w:t>– Percentage of the area in the grid that is affected by fire at any given time</w:t>
            </w:r>
          </w:p>
        </w:tc>
      </w:tr>
      <w:tr w:rsidR="00285316" w14:paraId="73B1AE7A" w14:textId="77777777" w:rsidTr="00DF6279">
        <w:tc>
          <w:tcPr>
            <w:tcW w:w="1696" w:type="dxa"/>
          </w:tcPr>
          <w:p w14:paraId="4EE7B5E1" w14:textId="240BAFEB" w:rsidR="00672423" w:rsidRDefault="006144B8" w:rsidP="00DF6279">
            <w:pPr>
              <w:pStyle w:val="bodytext1"/>
              <w:spacing w:before="120"/>
              <w:jc w:val="center"/>
            </w:pPr>
            <w:r w:rsidRPr="006144B8">
              <w:rPr>
                <w:noProof/>
              </w:rPr>
              <w:drawing>
                <wp:inline distT="0" distB="0" distL="0" distR="0" wp14:anchorId="56457D13" wp14:editId="79DA250F">
                  <wp:extent cx="2790000" cy="1990800"/>
                  <wp:effectExtent l="19050" t="19050" r="1079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90000" cy="1990800"/>
                          </a:xfrm>
                          <a:prstGeom prst="rect">
                            <a:avLst/>
                          </a:prstGeom>
                          <a:noFill/>
                          <a:ln w="12700">
                            <a:solidFill>
                              <a:schemeClr val="tx1"/>
                            </a:solidFill>
                          </a:ln>
                        </pic:spPr>
                      </pic:pic>
                    </a:graphicData>
                  </a:graphic>
                </wp:inline>
              </w:drawing>
            </w:r>
          </w:p>
        </w:tc>
        <w:tc>
          <w:tcPr>
            <w:tcW w:w="7932" w:type="dxa"/>
          </w:tcPr>
          <w:p w14:paraId="7E51569F" w14:textId="61BBDD54" w:rsidR="00672423" w:rsidRDefault="008835C4" w:rsidP="00DF6279">
            <w:pPr>
              <w:pStyle w:val="bodytext1"/>
            </w:pPr>
            <w:r w:rsidRPr="004071C6">
              <w:rPr>
                <w:b/>
              </w:rPr>
              <w:t>Affected</w:t>
            </w:r>
            <w:r w:rsidR="008B1E77" w:rsidRPr="004071C6">
              <w:rPr>
                <w:b/>
              </w:rPr>
              <w:t xml:space="preserve"> </w:t>
            </w:r>
            <w:r w:rsidR="00F77E77" w:rsidRPr="004071C6">
              <w:rPr>
                <w:b/>
              </w:rPr>
              <w:t>N</w:t>
            </w:r>
            <w:r w:rsidR="008B1E77" w:rsidRPr="004071C6">
              <w:rPr>
                <w:b/>
              </w:rPr>
              <w:t>etwork</w:t>
            </w:r>
            <w:r w:rsidR="00672423" w:rsidRPr="004071C6">
              <w:t xml:space="preserve"> -  </w:t>
            </w:r>
            <w:r w:rsidR="004071C6" w:rsidRPr="004071C6">
              <w:t xml:space="preserve">This metric  denotes the </w:t>
            </w:r>
            <w:r w:rsidR="002666A5">
              <w:t xml:space="preserve">transport links that are affected by </w:t>
            </w:r>
            <w:r w:rsidR="004071C6" w:rsidRPr="004071C6">
              <w:t>the fire event</w:t>
            </w:r>
            <w:r w:rsidR="002666A5">
              <w:t>. A transport link is affected if the fire intersects with the link at any time.</w:t>
            </w:r>
            <w:r w:rsidR="004071C6" w:rsidRPr="004071C6">
              <w:t xml:space="preserve">  </w:t>
            </w:r>
            <w:r w:rsidR="004071C6">
              <w:t xml:space="preserve"> </w:t>
            </w:r>
          </w:p>
          <w:p w14:paraId="117511E4" w14:textId="77777777" w:rsidR="005B4282" w:rsidRDefault="005B4282" w:rsidP="005B4282">
            <w:pPr>
              <w:pStyle w:val="bodytext1"/>
              <w:spacing w:after="0"/>
            </w:pPr>
            <w:r w:rsidRPr="00C6073C">
              <w:rPr>
                <w:b/>
                <w:bCs/>
              </w:rPr>
              <w:t>Colour by</w:t>
            </w:r>
            <w:r>
              <w:t xml:space="preserve"> options include:</w:t>
            </w:r>
          </w:p>
          <w:p w14:paraId="533C22AE" w14:textId="2741B37A" w:rsidR="005B4282" w:rsidRDefault="002E059E" w:rsidP="00441358">
            <w:pPr>
              <w:pStyle w:val="bodytext1"/>
              <w:numPr>
                <w:ilvl w:val="0"/>
                <w:numId w:val="31"/>
              </w:numPr>
              <w:spacing w:after="0"/>
              <w:ind w:left="527" w:hanging="170"/>
            </w:pPr>
            <w:r>
              <w:rPr>
                <w:b/>
                <w:bCs/>
              </w:rPr>
              <w:t>Affected Time</w:t>
            </w:r>
            <w:r w:rsidR="005B4282" w:rsidRPr="00C6073C">
              <w:rPr>
                <w:b/>
                <w:bCs/>
              </w:rPr>
              <w:t xml:space="preserve"> </w:t>
            </w:r>
            <w:r w:rsidR="00A8799B">
              <w:t xml:space="preserve">– </w:t>
            </w:r>
            <w:r w:rsidR="002666A5">
              <w:t>T</w:t>
            </w:r>
            <w:r w:rsidR="00A8799B">
              <w:t xml:space="preserve">ime </w:t>
            </w:r>
            <w:r w:rsidR="002666A5">
              <w:t>when the fire front intersects with the transport link</w:t>
            </w:r>
          </w:p>
          <w:p w14:paraId="5574ECD0" w14:textId="70BD10EC" w:rsidR="005B4282" w:rsidRPr="002666A5" w:rsidRDefault="002E059E" w:rsidP="00441358">
            <w:pPr>
              <w:pStyle w:val="bodytext1"/>
              <w:numPr>
                <w:ilvl w:val="0"/>
                <w:numId w:val="31"/>
              </w:numPr>
              <w:spacing w:after="0"/>
              <w:ind w:left="527" w:hanging="170"/>
              <w:rPr>
                <w:highlight w:val="yellow"/>
              </w:rPr>
            </w:pPr>
            <w:r>
              <w:rPr>
                <w:b/>
                <w:bCs/>
              </w:rPr>
              <w:t>Population</w:t>
            </w:r>
            <w:r w:rsidR="005B4282">
              <w:t xml:space="preserve"> –</w:t>
            </w:r>
            <w:r w:rsidR="002666A5">
              <w:t xml:space="preserve"> </w:t>
            </w:r>
            <w:r w:rsidR="002666A5" w:rsidRPr="002666A5">
              <w:rPr>
                <w:highlight w:val="yellow"/>
              </w:rPr>
              <w:t>N</w:t>
            </w:r>
            <w:r w:rsidR="00881957" w:rsidRPr="002666A5">
              <w:rPr>
                <w:highlight w:val="yellow"/>
              </w:rPr>
              <w:t xml:space="preserve">umber of </w:t>
            </w:r>
            <w:r w:rsidR="00A8799B" w:rsidRPr="002666A5">
              <w:rPr>
                <w:highlight w:val="yellow"/>
              </w:rPr>
              <w:t xml:space="preserve">cars on </w:t>
            </w:r>
            <w:r w:rsidR="002666A5" w:rsidRPr="002666A5">
              <w:rPr>
                <w:highlight w:val="yellow"/>
              </w:rPr>
              <w:t xml:space="preserve">the transport </w:t>
            </w:r>
            <w:r w:rsidR="00A8799B" w:rsidRPr="002666A5">
              <w:rPr>
                <w:highlight w:val="yellow"/>
              </w:rPr>
              <w:t>link</w:t>
            </w:r>
            <w:r w:rsidR="002666A5" w:rsidRPr="002666A5">
              <w:rPr>
                <w:highlight w:val="yellow"/>
              </w:rPr>
              <w:t xml:space="preserve"> XXXXXX</w:t>
            </w:r>
          </w:p>
          <w:p w14:paraId="2A394FA8" w14:textId="6B955595" w:rsidR="005B4282" w:rsidRDefault="005B4282" w:rsidP="00441358">
            <w:pPr>
              <w:pStyle w:val="bodytext1"/>
              <w:numPr>
                <w:ilvl w:val="0"/>
                <w:numId w:val="31"/>
              </w:numPr>
              <w:spacing w:after="0"/>
              <w:ind w:left="527" w:hanging="170"/>
            </w:pPr>
          </w:p>
        </w:tc>
      </w:tr>
      <w:tr w:rsidR="00285316" w14:paraId="235F35E2" w14:textId="77777777" w:rsidTr="00DF6279">
        <w:tc>
          <w:tcPr>
            <w:tcW w:w="1696" w:type="dxa"/>
          </w:tcPr>
          <w:p w14:paraId="027F8558" w14:textId="50A7F0F0" w:rsidR="00672423" w:rsidRDefault="00285316" w:rsidP="00DF6279">
            <w:pPr>
              <w:pStyle w:val="bodytext1"/>
              <w:spacing w:before="120"/>
              <w:jc w:val="center"/>
            </w:pPr>
            <w:r w:rsidRPr="00285316">
              <w:rPr>
                <w:noProof/>
              </w:rPr>
              <w:drawing>
                <wp:inline distT="0" distB="0" distL="0" distR="0" wp14:anchorId="4ADA7B3B" wp14:editId="7BD23F0D">
                  <wp:extent cx="2880000" cy="2246400"/>
                  <wp:effectExtent l="19050" t="19050" r="15875"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w="12700">
                            <a:solidFill>
                              <a:schemeClr val="tx1"/>
                            </a:solidFill>
                          </a:ln>
                        </pic:spPr>
                      </pic:pic>
                    </a:graphicData>
                  </a:graphic>
                </wp:inline>
              </w:drawing>
            </w:r>
          </w:p>
        </w:tc>
        <w:tc>
          <w:tcPr>
            <w:tcW w:w="7932" w:type="dxa"/>
          </w:tcPr>
          <w:p w14:paraId="01E15E18" w14:textId="67D689F4" w:rsidR="00672423" w:rsidRDefault="00336942" w:rsidP="00DF6279">
            <w:pPr>
              <w:pStyle w:val="bodytext1"/>
            </w:pPr>
            <w:r w:rsidRPr="002666A5">
              <w:rPr>
                <w:b/>
              </w:rPr>
              <w:t xml:space="preserve">Affected </w:t>
            </w:r>
            <w:r w:rsidR="00F77E77" w:rsidRPr="002666A5">
              <w:rPr>
                <w:b/>
              </w:rPr>
              <w:t>Zones</w:t>
            </w:r>
            <w:r w:rsidR="00672423" w:rsidRPr="002666A5">
              <w:t xml:space="preserve"> -  </w:t>
            </w:r>
            <w:r w:rsidR="002666A5" w:rsidRPr="004071C6">
              <w:t xml:space="preserve">This metric  denotes the </w:t>
            </w:r>
            <w:r w:rsidR="002666A5">
              <w:t xml:space="preserve">evacuation areas that are affected by </w:t>
            </w:r>
            <w:r w:rsidR="002666A5" w:rsidRPr="004071C6">
              <w:t>the fire event</w:t>
            </w:r>
            <w:r w:rsidR="002666A5">
              <w:t>. An area is affected if the fire intersects with the area at any time</w:t>
            </w:r>
          </w:p>
          <w:p w14:paraId="3DE371BF" w14:textId="77777777" w:rsidR="005B4282" w:rsidRDefault="005B4282" w:rsidP="005B4282">
            <w:pPr>
              <w:pStyle w:val="bodytext1"/>
              <w:spacing w:after="0"/>
            </w:pPr>
            <w:r w:rsidRPr="00C6073C">
              <w:rPr>
                <w:b/>
                <w:bCs/>
              </w:rPr>
              <w:t>Colour by</w:t>
            </w:r>
            <w:r>
              <w:t xml:space="preserve"> options include:</w:t>
            </w:r>
          </w:p>
          <w:p w14:paraId="2EB58861" w14:textId="74A6ADB6" w:rsidR="002666A5" w:rsidRDefault="005B4E32" w:rsidP="002666A5">
            <w:pPr>
              <w:pStyle w:val="bodytext1"/>
              <w:numPr>
                <w:ilvl w:val="0"/>
                <w:numId w:val="31"/>
              </w:numPr>
              <w:spacing w:after="0"/>
              <w:ind w:left="527" w:hanging="170"/>
            </w:pPr>
            <w:r>
              <w:rPr>
                <w:b/>
                <w:bCs/>
              </w:rPr>
              <w:t>Affected Time</w:t>
            </w:r>
            <w:r w:rsidRPr="00C6073C">
              <w:rPr>
                <w:b/>
                <w:bCs/>
              </w:rPr>
              <w:t xml:space="preserve"> </w:t>
            </w:r>
            <w:r w:rsidR="00A8799B">
              <w:t xml:space="preserve">– </w:t>
            </w:r>
            <w:r w:rsidR="002666A5">
              <w:t>Time when the fire front intersects with the evacuation area</w:t>
            </w:r>
          </w:p>
          <w:p w14:paraId="712B40BB" w14:textId="2D7FCD70" w:rsidR="005B4282" w:rsidRDefault="005B4E32" w:rsidP="00441358">
            <w:pPr>
              <w:pStyle w:val="bodytext1"/>
              <w:numPr>
                <w:ilvl w:val="0"/>
                <w:numId w:val="31"/>
              </w:numPr>
              <w:spacing w:after="0"/>
              <w:ind w:left="527" w:hanging="170"/>
            </w:pPr>
            <w:r w:rsidRPr="00D47292">
              <w:rPr>
                <w:b/>
                <w:bCs/>
              </w:rPr>
              <w:t>Population</w:t>
            </w:r>
            <w:r w:rsidRPr="00D47292">
              <w:t xml:space="preserve"> –</w:t>
            </w:r>
            <w:r w:rsidR="00A8799B" w:rsidRPr="00D47292">
              <w:t xml:space="preserve"> </w:t>
            </w:r>
            <w:r w:rsidR="002666A5" w:rsidRPr="00D47292">
              <w:t>N</w:t>
            </w:r>
            <w:r w:rsidR="00235B73" w:rsidRPr="00D47292">
              <w:t xml:space="preserve">umber of people in </w:t>
            </w:r>
            <w:r w:rsidR="00D47292" w:rsidRPr="00D47292">
              <w:t xml:space="preserve">the </w:t>
            </w:r>
            <w:r w:rsidR="00235B73" w:rsidRPr="00D47292">
              <w:t>zone</w:t>
            </w:r>
            <w:r w:rsidR="00A77550" w:rsidRPr="00D47292">
              <w:t xml:space="preserve"> </w:t>
            </w:r>
            <w:r w:rsidR="00D47292" w:rsidRPr="00D47292">
              <w:t>at the time when fire enters the zone</w:t>
            </w:r>
            <w:r w:rsidR="00A77550">
              <w:t xml:space="preserve"> </w:t>
            </w:r>
          </w:p>
        </w:tc>
      </w:tr>
      <w:tr w:rsidR="00601C4F" w14:paraId="6116F12D" w14:textId="77777777" w:rsidTr="00DF6279">
        <w:tc>
          <w:tcPr>
            <w:tcW w:w="1696" w:type="dxa"/>
          </w:tcPr>
          <w:p w14:paraId="3A7E216A" w14:textId="5C18E7E8" w:rsidR="00601C4F" w:rsidRPr="000027AA" w:rsidRDefault="006B1204" w:rsidP="00DF6279">
            <w:pPr>
              <w:pStyle w:val="bodytext1"/>
              <w:spacing w:before="120"/>
              <w:jc w:val="center"/>
              <w:rPr>
                <w:noProof/>
              </w:rPr>
            </w:pPr>
            <w:r w:rsidRPr="006B1204">
              <w:rPr>
                <w:noProof/>
              </w:rPr>
              <w:lastRenderedPageBreak/>
              <w:drawing>
                <wp:inline distT="0" distB="0" distL="0" distR="0" wp14:anchorId="09C82FD7" wp14:editId="0B880778">
                  <wp:extent cx="2880000" cy="2232000"/>
                  <wp:effectExtent l="19050" t="19050" r="15875" b="1651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00" cy="2232000"/>
                          </a:xfrm>
                          <a:prstGeom prst="rect">
                            <a:avLst/>
                          </a:prstGeom>
                          <a:noFill/>
                          <a:ln w="12700">
                            <a:solidFill>
                              <a:schemeClr val="tx1"/>
                            </a:solidFill>
                          </a:ln>
                        </pic:spPr>
                      </pic:pic>
                    </a:graphicData>
                  </a:graphic>
                </wp:inline>
              </w:drawing>
            </w:r>
          </w:p>
        </w:tc>
        <w:tc>
          <w:tcPr>
            <w:tcW w:w="7932" w:type="dxa"/>
          </w:tcPr>
          <w:p w14:paraId="28C959D8" w14:textId="142B4E18" w:rsidR="00601C4F" w:rsidRDefault="00601C4F" w:rsidP="00601C4F">
            <w:pPr>
              <w:pStyle w:val="bodytext1"/>
            </w:pPr>
            <w:r w:rsidRPr="002666A5">
              <w:rPr>
                <w:b/>
              </w:rPr>
              <w:t>Emergency Messages</w:t>
            </w:r>
            <w:r w:rsidRPr="002666A5">
              <w:t xml:space="preserve"> </w:t>
            </w:r>
            <w:r w:rsidR="002666A5">
              <w:t>–</w:t>
            </w:r>
            <w:r w:rsidRPr="002666A5">
              <w:t xml:space="preserve"> </w:t>
            </w:r>
            <w:r w:rsidR="002666A5">
              <w:t>This metric denotes the emergency messages issued over the evacuation areas over time.</w:t>
            </w:r>
            <w:r w:rsidRPr="002666A5">
              <w:t xml:space="preserve"> </w:t>
            </w:r>
          </w:p>
          <w:p w14:paraId="4F8878B4" w14:textId="77777777" w:rsidR="00601C4F" w:rsidRDefault="00601C4F" w:rsidP="00601C4F">
            <w:pPr>
              <w:pStyle w:val="bodytext1"/>
              <w:spacing w:after="0"/>
            </w:pPr>
            <w:r w:rsidRPr="00C6073C">
              <w:rPr>
                <w:b/>
                <w:bCs/>
              </w:rPr>
              <w:t>Colour by</w:t>
            </w:r>
            <w:r>
              <w:t xml:space="preserve"> options include:</w:t>
            </w:r>
          </w:p>
          <w:p w14:paraId="418B64F0" w14:textId="0E66ADEE" w:rsidR="00601C4F" w:rsidRDefault="00601C4F" w:rsidP="00441358">
            <w:pPr>
              <w:pStyle w:val="bodytext1"/>
              <w:numPr>
                <w:ilvl w:val="0"/>
                <w:numId w:val="31"/>
              </w:numPr>
              <w:spacing w:after="0"/>
              <w:ind w:left="527" w:hanging="170"/>
            </w:pPr>
            <w:r>
              <w:rPr>
                <w:b/>
                <w:bCs/>
              </w:rPr>
              <w:t>Type</w:t>
            </w:r>
            <w:r w:rsidRPr="00C6073C">
              <w:rPr>
                <w:b/>
                <w:bCs/>
              </w:rPr>
              <w:t xml:space="preserve"> </w:t>
            </w:r>
            <w:r w:rsidR="002666A5">
              <w:t>– Text of message issued</w:t>
            </w:r>
          </w:p>
          <w:p w14:paraId="13D4ADA9" w14:textId="5A58D882" w:rsidR="00601C4F" w:rsidRDefault="00601C4F" w:rsidP="00601C4F">
            <w:pPr>
              <w:pStyle w:val="bodytext1"/>
              <w:rPr>
                <w:b/>
                <w:highlight w:val="yellow"/>
              </w:rPr>
            </w:pPr>
          </w:p>
        </w:tc>
      </w:tr>
      <w:tr w:rsidR="00285316" w14:paraId="49B55C9B" w14:textId="77777777" w:rsidTr="00DF6279">
        <w:tc>
          <w:tcPr>
            <w:tcW w:w="1696" w:type="dxa"/>
          </w:tcPr>
          <w:p w14:paraId="16A2D188" w14:textId="795392E1" w:rsidR="00672423" w:rsidRDefault="000027AA" w:rsidP="00DF6279">
            <w:pPr>
              <w:pStyle w:val="bodytext1"/>
              <w:spacing w:before="120"/>
              <w:jc w:val="center"/>
            </w:pPr>
            <w:r w:rsidRPr="000027AA">
              <w:rPr>
                <w:noProof/>
              </w:rPr>
              <w:drawing>
                <wp:inline distT="0" distB="0" distL="0" distR="0" wp14:anchorId="04D5EA41" wp14:editId="5075C170">
                  <wp:extent cx="2880000" cy="2404800"/>
                  <wp:effectExtent l="19050" t="19050" r="15875"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w="12700">
                            <a:solidFill>
                              <a:schemeClr val="tx1"/>
                            </a:solidFill>
                          </a:ln>
                        </pic:spPr>
                      </pic:pic>
                    </a:graphicData>
                  </a:graphic>
                </wp:inline>
              </w:drawing>
            </w:r>
          </w:p>
        </w:tc>
        <w:tc>
          <w:tcPr>
            <w:tcW w:w="7932" w:type="dxa"/>
          </w:tcPr>
          <w:p w14:paraId="51AD2F6B" w14:textId="39C8F9FE" w:rsidR="00672423" w:rsidRDefault="003F7A43" w:rsidP="00DF6279">
            <w:pPr>
              <w:pStyle w:val="bodytext1"/>
            </w:pPr>
            <w:r w:rsidRPr="002666A5">
              <w:rPr>
                <w:b/>
              </w:rPr>
              <w:t>House Loss Risk Labels / House Loss Risk Zones</w:t>
            </w:r>
            <w:r w:rsidR="00672423" w:rsidRPr="002666A5">
              <w:t xml:space="preserve"> -  This </w:t>
            </w:r>
            <w:r w:rsidR="002666A5">
              <w:t>metric evaluates the  probability of house loss in the area due to the fire event</w:t>
            </w:r>
          </w:p>
          <w:p w14:paraId="7C00EA78" w14:textId="77777777" w:rsidR="005B4282" w:rsidRDefault="005B4282" w:rsidP="005B4282">
            <w:pPr>
              <w:pStyle w:val="bodytext1"/>
              <w:spacing w:after="0"/>
            </w:pPr>
            <w:r w:rsidRPr="00C6073C">
              <w:rPr>
                <w:b/>
                <w:bCs/>
              </w:rPr>
              <w:t>Colour by</w:t>
            </w:r>
            <w:r>
              <w:t xml:space="preserve"> options include:</w:t>
            </w:r>
          </w:p>
          <w:p w14:paraId="7F4D0B3F" w14:textId="1D690789" w:rsidR="005B4282" w:rsidRDefault="00C512C4" w:rsidP="00441358">
            <w:pPr>
              <w:pStyle w:val="bodytext1"/>
              <w:numPr>
                <w:ilvl w:val="0"/>
                <w:numId w:val="31"/>
              </w:numPr>
              <w:spacing w:after="0"/>
              <w:ind w:left="527" w:hanging="170"/>
            </w:pPr>
            <w:r>
              <w:rPr>
                <w:b/>
                <w:bCs/>
              </w:rPr>
              <w:t>Risk</w:t>
            </w:r>
            <w:r w:rsidR="005B4282">
              <w:t xml:space="preserve"> </w:t>
            </w:r>
            <w:r w:rsidR="008E6E4A">
              <w:t>–</w:t>
            </w:r>
            <w:r w:rsidR="00A77550">
              <w:t xml:space="preserve"> </w:t>
            </w:r>
            <w:r w:rsidR="002666A5">
              <w:t xml:space="preserve">Rating (SEVERE, EXTREME, HIGH, MODERATE, LOW) commensurate to the probability </w:t>
            </w:r>
            <w:r w:rsidR="008E6E4A">
              <w:t xml:space="preserve">of house loss </w:t>
            </w:r>
            <w:r w:rsidR="002666A5">
              <w:t>in the area</w:t>
            </w:r>
          </w:p>
        </w:tc>
      </w:tr>
      <w:tr w:rsidR="00285316" w14:paraId="12045939" w14:textId="77777777" w:rsidTr="00DF6279">
        <w:tc>
          <w:tcPr>
            <w:tcW w:w="1696" w:type="dxa"/>
          </w:tcPr>
          <w:p w14:paraId="4DAE95BA" w14:textId="5216FA44" w:rsidR="00672423" w:rsidRDefault="00826CCB" w:rsidP="00DF6279">
            <w:pPr>
              <w:pStyle w:val="bodytext1"/>
              <w:spacing w:before="120"/>
              <w:jc w:val="center"/>
            </w:pPr>
            <w:r w:rsidRPr="00826CCB">
              <w:rPr>
                <w:noProof/>
              </w:rPr>
              <w:drawing>
                <wp:inline distT="0" distB="0" distL="0" distR="0" wp14:anchorId="6DADB6D1" wp14:editId="4C40949F">
                  <wp:extent cx="2880000" cy="2880000"/>
                  <wp:effectExtent l="19050" t="19050" r="15875"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p>
        </w:tc>
        <w:tc>
          <w:tcPr>
            <w:tcW w:w="7932" w:type="dxa"/>
          </w:tcPr>
          <w:p w14:paraId="47AADC13" w14:textId="77D15D4E" w:rsidR="00672423" w:rsidRDefault="00826CCB" w:rsidP="00DF6279">
            <w:pPr>
              <w:pStyle w:val="bodytext1"/>
            </w:pPr>
            <w:r w:rsidRPr="002666A5">
              <w:rPr>
                <w:b/>
              </w:rPr>
              <w:t>Population in Zones</w:t>
            </w:r>
            <w:r w:rsidR="00672423" w:rsidRPr="002666A5">
              <w:t xml:space="preserve"> - </w:t>
            </w:r>
            <w:r w:rsidR="002666A5">
              <w:t>This metric denotes the number of people in the evacuation area at any given time</w:t>
            </w:r>
          </w:p>
          <w:p w14:paraId="4B675C74" w14:textId="77777777" w:rsidR="008857FC" w:rsidRDefault="008857FC" w:rsidP="00C6073C">
            <w:pPr>
              <w:pStyle w:val="bodytext1"/>
              <w:spacing w:after="0"/>
            </w:pPr>
            <w:r w:rsidRPr="00C6073C">
              <w:rPr>
                <w:b/>
                <w:bCs/>
              </w:rPr>
              <w:t>Colour by</w:t>
            </w:r>
            <w:r>
              <w:t xml:space="preserve"> options include:</w:t>
            </w:r>
          </w:p>
          <w:p w14:paraId="13684DF1" w14:textId="2AF01549" w:rsidR="008857FC" w:rsidRDefault="0082468F" w:rsidP="00441358">
            <w:pPr>
              <w:pStyle w:val="bodytext1"/>
              <w:numPr>
                <w:ilvl w:val="0"/>
                <w:numId w:val="31"/>
              </w:numPr>
              <w:spacing w:after="0"/>
              <w:ind w:left="527" w:hanging="170"/>
            </w:pPr>
            <w:r w:rsidRPr="00C6073C">
              <w:rPr>
                <w:b/>
                <w:bCs/>
              </w:rPr>
              <w:t>Total Agents</w:t>
            </w:r>
            <w:r w:rsidR="00C6073C" w:rsidRPr="00C6073C">
              <w:rPr>
                <w:b/>
                <w:bCs/>
              </w:rPr>
              <w:t xml:space="preserve"> </w:t>
            </w:r>
            <w:r w:rsidR="00905AB8">
              <w:t xml:space="preserve">– </w:t>
            </w:r>
            <w:r w:rsidR="002666A5">
              <w:t>T</w:t>
            </w:r>
            <w:r w:rsidR="00905AB8">
              <w:t xml:space="preserve">otal </w:t>
            </w:r>
            <w:r w:rsidR="002666A5">
              <w:t xml:space="preserve">number of </w:t>
            </w:r>
            <w:r w:rsidR="00905AB8">
              <w:t xml:space="preserve">individuals in </w:t>
            </w:r>
            <w:r w:rsidR="002666A5">
              <w:t>the zone</w:t>
            </w:r>
          </w:p>
          <w:p w14:paraId="7933EADE" w14:textId="45B5FB20" w:rsidR="0082468F" w:rsidRDefault="0082468F" w:rsidP="00441358">
            <w:pPr>
              <w:pStyle w:val="bodytext1"/>
              <w:numPr>
                <w:ilvl w:val="0"/>
                <w:numId w:val="31"/>
              </w:numPr>
              <w:spacing w:after="0"/>
              <w:ind w:left="527" w:hanging="170"/>
            </w:pPr>
            <w:r w:rsidRPr="00C6073C">
              <w:rPr>
                <w:b/>
                <w:bCs/>
              </w:rPr>
              <w:t>Agents in Activities</w:t>
            </w:r>
            <w:r w:rsidR="00C6073C">
              <w:t xml:space="preserve"> </w:t>
            </w:r>
            <w:r w:rsidR="00A66399">
              <w:t>–</w:t>
            </w:r>
            <w:r w:rsidR="00905AB8">
              <w:t xml:space="preserve"> </w:t>
            </w:r>
            <w:r w:rsidR="002666A5">
              <w:t xml:space="preserve">Number </w:t>
            </w:r>
            <w:r w:rsidR="00A66399">
              <w:t>of people outside of cars</w:t>
            </w:r>
            <w:r w:rsidR="002666A5">
              <w:t xml:space="preserve"> in the zone</w:t>
            </w:r>
          </w:p>
          <w:p w14:paraId="3DB2DE3B" w14:textId="0AC27F0B" w:rsidR="00C6073C" w:rsidRDefault="00C6073C" w:rsidP="00441358">
            <w:pPr>
              <w:pStyle w:val="bodytext1"/>
              <w:numPr>
                <w:ilvl w:val="0"/>
                <w:numId w:val="31"/>
              </w:numPr>
              <w:ind w:left="527" w:hanging="170"/>
            </w:pPr>
            <w:r w:rsidRPr="00C6073C">
              <w:rPr>
                <w:b/>
                <w:bCs/>
              </w:rPr>
              <w:t>Agents Driving</w:t>
            </w:r>
            <w:r>
              <w:t xml:space="preserve"> </w:t>
            </w:r>
            <w:r w:rsidR="006511EC">
              <w:t xml:space="preserve">– </w:t>
            </w:r>
            <w:r w:rsidR="002666A5">
              <w:t>Number of</w:t>
            </w:r>
            <w:r w:rsidR="00A66399">
              <w:t xml:space="preserve"> people in</w:t>
            </w:r>
            <w:r w:rsidR="002666A5">
              <w:t>side cars that are in the zone</w:t>
            </w:r>
          </w:p>
        </w:tc>
      </w:tr>
      <w:tr w:rsidR="00285316" w14:paraId="20E3C53E" w14:textId="77777777" w:rsidTr="00DF6279">
        <w:tc>
          <w:tcPr>
            <w:tcW w:w="1696" w:type="dxa"/>
          </w:tcPr>
          <w:p w14:paraId="4BDFA6BD" w14:textId="2DB2372C" w:rsidR="00672423" w:rsidRDefault="00191CC0" w:rsidP="00DF6279">
            <w:pPr>
              <w:pStyle w:val="bodytext1"/>
              <w:spacing w:before="120"/>
              <w:jc w:val="center"/>
            </w:pPr>
            <w:r w:rsidRPr="00191CC0">
              <w:rPr>
                <w:noProof/>
              </w:rPr>
              <w:lastRenderedPageBreak/>
              <w:drawing>
                <wp:inline distT="0" distB="0" distL="0" distR="0" wp14:anchorId="733AD5EE" wp14:editId="62F8B883">
                  <wp:extent cx="2880000" cy="2764800"/>
                  <wp:effectExtent l="19050" t="19050" r="15875"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0000" cy="2764800"/>
                          </a:xfrm>
                          <a:prstGeom prst="rect">
                            <a:avLst/>
                          </a:prstGeom>
                          <a:noFill/>
                          <a:ln w="12700">
                            <a:solidFill>
                              <a:schemeClr val="tx1"/>
                            </a:solidFill>
                          </a:ln>
                        </pic:spPr>
                      </pic:pic>
                    </a:graphicData>
                  </a:graphic>
                </wp:inline>
              </w:drawing>
            </w:r>
          </w:p>
        </w:tc>
        <w:tc>
          <w:tcPr>
            <w:tcW w:w="7932" w:type="dxa"/>
          </w:tcPr>
          <w:p w14:paraId="24BD5AE3" w14:textId="169557F3" w:rsidR="00D47292" w:rsidRDefault="00ED17AD" w:rsidP="00D47292">
            <w:pPr>
              <w:pStyle w:val="bodytext1"/>
            </w:pPr>
            <w:r w:rsidRPr="00D47292">
              <w:rPr>
                <w:b/>
              </w:rPr>
              <w:t xml:space="preserve">Network Traffic </w:t>
            </w:r>
            <w:r w:rsidR="00672423" w:rsidRPr="00D47292">
              <w:t xml:space="preserve">- </w:t>
            </w:r>
            <w:r w:rsidR="00D47292" w:rsidRPr="00D47292">
              <w:t>This metric</w:t>
            </w:r>
            <w:r w:rsidR="00D47292">
              <w:t xml:space="preserve"> denotes the number of people in transport links at any given time</w:t>
            </w:r>
          </w:p>
          <w:p w14:paraId="0F546B5E" w14:textId="77777777" w:rsidR="00D47292" w:rsidRDefault="00D47292" w:rsidP="00D47292">
            <w:pPr>
              <w:pStyle w:val="bodytext1"/>
              <w:spacing w:after="0"/>
            </w:pPr>
            <w:r w:rsidRPr="00C6073C">
              <w:rPr>
                <w:b/>
                <w:bCs/>
              </w:rPr>
              <w:t>Colour by</w:t>
            </w:r>
            <w:r>
              <w:t xml:space="preserve"> options include:</w:t>
            </w:r>
          </w:p>
          <w:p w14:paraId="34A7B1C4" w14:textId="53DA8074"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transport link</w:t>
            </w:r>
          </w:p>
          <w:p w14:paraId="205B8405" w14:textId="04F2D607"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transport links</w:t>
            </w:r>
          </w:p>
          <w:p w14:paraId="5E0C81FE" w14:textId="5075CF98"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transport links</w:t>
            </w:r>
          </w:p>
        </w:tc>
      </w:tr>
      <w:tr w:rsidR="00285316" w14:paraId="14A1F21A" w14:textId="77777777" w:rsidTr="00DF6279">
        <w:tc>
          <w:tcPr>
            <w:tcW w:w="1696" w:type="dxa"/>
          </w:tcPr>
          <w:p w14:paraId="5D129870" w14:textId="5FEC74AE" w:rsidR="00672423" w:rsidRDefault="0018556C" w:rsidP="00DF6279">
            <w:pPr>
              <w:pStyle w:val="bodytext1"/>
              <w:spacing w:before="120"/>
              <w:jc w:val="center"/>
            </w:pPr>
            <w:r w:rsidRPr="0018556C">
              <w:rPr>
                <w:noProof/>
              </w:rPr>
              <w:drawing>
                <wp:inline distT="0" distB="0" distL="0" distR="0" wp14:anchorId="72C308F5" wp14:editId="54E8195A">
                  <wp:extent cx="2880000" cy="2631600"/>
                  <wp:effectExtent l="19050" t="19050" r="15875" b="165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2631600"/>
                          </a:xfrm>
                          <a:prstGeom prst="rect">
                            <a:avLst/>
                          </a:prstGeom>
                          <a:noFill/>
                          <a:ln w="12700">
                            <a:solidFill>
                              <a:schemeClr val="tx1"/>
                            </a:solidFill>
                          </a:ln>
                        </pic:spPr>
                      </pic:pic>
                    </a:graphicData>
                  </a:graphic>
                </wp:inline>
              </w:drawing>
            </w:r>
          </w:p>
        </w:tc>
        <w:tc>
          <w:tcPr>
            <w:tcW w:w="7932" w:type="dxa"/>
          </w:tcPr>
          <w:p w14:paraId="78CF33A2" w14:textId="6D160C0C" w:rsidR="00D47292" w:rsidRDefault="00915E64" w:rsidP="00D47292">
            <w:pPr>
              <w:pStyle w:val="bodytext1"/>
            </w:pPr>
            <w:r w:rsidRPr="00D47292">
              <w:rPr>
                <w:b/>
              </w:rPr>
              <w:t>Population in Grids</w:t>
            </w:r>
            <w:r w:rsidR="00672423" w:rsidRPr="00D47292">
              <w:t xml:space="preserve"> - </w:t>
            </w:r>
            <w:r w:rsidR="00D47292" w:rsidRPr="00D47292">
              <w:t>This metric</w:t>
            </w:r>
            <w:r w:rsidR="00D47292">
              <w:t xml:space="preserve"> denotes the number of people in transport links inside the 1KmX1Km grids at any given time</w:t>
            </w:r>
          </w:p>
          <w:p w14:paraId="3FFCC9DC" w14:textId="77777777" w:rsidR="00D47292" w:rsidRDefault="00D47292" w:rsidP="00D47292">
            <w:pPr>
              <w:pStyle w:val="bodytext1"/>
              <w:spacing w:after="0"/>
            </w:pPr>
            <w:r w:rsidRPr="00C6073C">
              <w:rPr>
                <w:b/>
                <w:bCs/>
              </w:rPr>
              <w:t>Colour by</w:t>
            </w:r>
            <w:r>
              <w:t xml:space="preserve"> options include:</w:t>
            </w:r>
          </w:p>
          <w:p w14:paraId="5FD8C813" w14:textId="7D92355C"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1KmX1Km grids</w:t>
            </w:r>
          </w:p>
          <w:p w14:paraId="1A8061DD" w14:textId="6161BCBB"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1KmX1Km grids</w:t>
            </w:r>
          </w:p>
          <w:p w14:paraId="2D6EF461" w14:textId="0D02183C"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1KmX1Km grids</w:t>
            </w:r>
          </w:p>
        </w:tc>
      </w:tr>
      <w:tr w:rsidR="00826CCB" w14:paraId="7CE34636" w14:textId="77777777" w:rsidTr="00DF6279">
        <w:tc>
          <w:tcPr>
            <w:tcW w:w="1696" w:type="dxa"/>
          </w:tcPr>
          <w:p w14:paraId="23D18027" w14:textId="4DE2334A" w:rsidR="00672423" w:rsidRPr="00A9016E" w:rsidRDefault="002C42D5" w:rsidP="00DF6279">
            <w:pPr>
              <w:pStyle w:val="bodytext1"/>
              <w:spacing w:before="120"/>
              <w:jc w:val="center"/>
              <w:rPr>
                <w:noProof/>
              </w:rPr>
            </w:pPr>
            <w:r w:rsidRPr="002C42D5">
              <w:rPr>
                <w:noProof/>
              </w:rPr>
              <w:drawing>
                <wp:inline distT="0" distB="0" distL="0" distR="0" wp14:anchorId="00A9AB44" wp14:editId="76271D4B">
                  <wp:extent cx="2880000" cy="2134800"/>
                  <wp:effectExtent l="19050" t="19050" r="15875"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2134800"/>
                          </a:xfrm>
                          <a:prstGeom prst="rect">
                            <a:avLst/>
                          </a:prstGeom>
                          <a:noFill/>
                          <a:ln w="12700">
                            <a:solidFill>
                              <a:schemeClr val="tx1"/>
                            </a:solidFill>
                          </a:ln>
                        </pic:spPr>
                      </pic:pic>
                    </a:graphicData>
                  </a:graphic>
                </wp:inline>
              </w:drawing>
            </w:r>
          </w:p>
        </w:tc>
        <w:tc>
          <w:tcPr>
            <w:tcW w:w="7932" w:type="dxa"/>
          </w:tcPr>
          <w:p w14:paraId="0F38BB2D" w14:textId="68D8C176" w:rsidR="00672423" w:rsidRDefault="002C42D5" w:rsidP="00DF6279">
            <w:pPr>
              <w:pStyle w:val="bodytext1"/>
            </w:pPr>
            <w:r>
              <w:rPr>
                <w:b/>
                <w:highlight w:val="yellow"/>
              </w:rPr>
              <w:t>Fire</w:t>
            </w:r>
            <w:r w:rsidR="005F7246">
              <w:rPr>
                <w:b/>
                <w:highlight w:val="yellow"/>
              </w:rPr>
              <w:t xml:space="preserve"> Intensity</w:t>
            </w:r>
            <w:r w:rsidR="00672423" w:rsidRPr="001C0055">
              <w:rPr>
                <w:highlight w:val="yellow"/>
              </w:rPr>
              <w:t xml:space="preserve"> -  This </w:t>
            </w:r>
            <w:r w:rsidR="00D47292">
              <w:rPr>
                <w:highlight w:val="yellow"/>
              </w:rPr>
              <w:t xml:space="preserve">metric  </w:t>
            </w:r>
            <w:r w:rsidR="00672423">
              <w:rPr>
                <w:highlight w:val="yellow"/>
              </w:rPr>
              <w:t>XXXX XXXX XXXX XXXX XXXX XXXXX XXX XXXXX XXXX XXXXXXXXX XXXXXXXX XXXXXX XXXXXX XXXXXX XXXXX XX</w:t>
            </w:r>
            <w:r w:rsidR="00672423">
              <w:t>.</w:t>
            </w:r>
          </w:p>
          <w:p w14:paraId="0E7158F6" w14:textId="77777777" w:rsidR="00270631" w:rsidRDefault="00270631" w:rsidP="00270631">
            <w:pPr>
              <w:pStyle w:val="bodytext1"/>
              <w:spacing w:after="0"/>
            </w:pPr>
            <w:r w:rsidRPr="00C6073C">
              <w:rPr>
                <w:b/>
                <w:bCs/>
              </w:rPr>
              <w:t>Colour by</w:t>
            </w:r>
            <w:r>
              <w:t xml:space="preserve"> options include:</w:t>
            </w:r>
          </w:p>
          <w:p w14:paraId="372E0E31" w14:textId="219BEC78" w:rsidR="00270631" w:rsidRDefault="002A485C" w:rsidP="00441358">
            <w:pPr>
              <w:pStyle w:val="bodytext1"/>
              <w:numPr>
                <w:ilvl w:val="0"/>
                <w:numId w:val="31"/>
              </w:numPr>
              <w:spacing w:after="0"/>
              <w:ind w:left="527" w:hanging="170"/>
            </w:pPr>
            <w:r>
              <w:rPr>
                <w:b/>
                <w:bCs/>
              </w:rPr>
              <w:t>Fire Intensity</w:t>
            </w:r>
            <w:r w:rsidR="00270631" w:rsidRPr="00C6073C">
              <w:rPr>
                <w:b/>
                <w:bCs/>
              </w:rPr>
              <w:t xml:space="preserve"> </w:t>
            </w:r>
            <w:r w:rsidR="00227011">
              <w:t xml:space="preserve">– </w:t>
            </w:r>
            <w:r w:rsidR="00227011" w:rsidRPr="00D47292">
              <w:rPr>
                <w:highlight w:val="yellow"/>
              </w:rPr>
              <w:t>to be discussed</w:t>
            </w:r>
          </w:p>
        </w:tc>
      </w:tr>
    </w:tbl>
    <w:p w14:paraId="360992B5" w14:textId="77777777" w:rsidR="00672423" w:rsidRPr="00A9016E" w:rsidRDefault="00672423" w:rsidP="00672423">
      <w:pPr>
        <w:pStyle w:val="bodytext1"/>
      </w:pPr>
    </w:p>
    <w:p w14:paraId="1B415B1C" w14:textId="77777777" w:rsidR="00672423" w:rsidRDefault="00672423" w:rsidP="00B409A0">
      <w:pPr>
        <w:pStyle w:val="bodytext1"/>
      </w:pPr>
    </w:p>
    <w:p w14:paraId="3CF7A993" w14:textId="2B19FCD5" w:rsidR="00B216BC" w:rsidRPr="001C0055" w:rsidRDefault="00785BFF" w:rsidP="004445A4">
      <w:pPr>
        <w:pStyle w:val="bodytext1"/>
        <w:rPr>
          <w:b/>
          <w:highlight w:val="yellow"/>
        </w:rPr>
      </w:pPr>
      <w:r w:rsidRPr="002F2B29">
        <w:t>XXXXX</w:t>
      </w:r>
      <w:bookmarkStart w:id="1139" w:name="OLE_LINK92"/>
      <w:bookmarkStart w:id="1140" w:name="OLE_LINK93"/>
    </w:p>
    <w:p w14:paraId="5DD4EE71" w14:textId="77777777" w:rsidR="00B409A0" w:rsidRPr="001C0055" w:rsidRDefault="00B409A0" w:rsidP="00A94AF8">
      <w:pPr>
        <w:pStyle w:val="bodytext1"/>
        <w:ind w:left="360"/>
        <w:rPr>
          <w:highlight w:val="yellow"/>
        </w:rPr>
      </w:pPr>
      <w:bookmarkStart w:id="1141" w:name="_Toc4502178"/>
      <w:bookmarkStart w:id="1142" w:name="_Toc4687911"/>
      <w:bookmarkStart w:id="1143" w:name="_Toc5118375"/>
      <w:bookmarkStart w:id="1144" w:name="_Toc5274282"/>
      <w:bookmarkStart w:id="1145" w:name="_Toc5274354"/>
      <w:bookmarkEnd w:id="1139"/>
      <w:bookmarkEnd w:id="1140"/>
      <w:bookmarkEnd w:id="1141"/>
      <w:bookmarkEnd w:id="1142"/>
      <w:bookmarkEnd w:id="1143"/>
      <w:bookmarkEnd w:id="1144"/>
      <w:bookmarkEnd w:id="1145"/>
    </w:p>
    <w:p w14:paraId="232EBAA0" w14:textId="1062C9F5" w:rsidR="00EC0EDB" w:rsidRPr="00A9016E" w:rsidRDefault="00EC0EDB" w:rsidP="000E1BB9">
      <w:pPr>
        <w:pStyle w:val="bodytext1"/>
      </w:pPr>
      <w:bookmarkStart w:id="1146" w:name="_Ref45140722"/>
      <w:bookmarkStart w:id="1147" w:name="_Ref45140725"/>
    </w:p>
    <w:tbl>
      <w:tblPr>
        <w:tblW w:w="8755" w:type="dxa"/>
        <w:tblInd w:w="113" w:type="dxa"/>
        <w:tblBorders>
          <w:top w:val="nil"/>
          <w:left w:val="nil"/>
          <w:bottom w:val="nil"/>
          <w:right w:val="nil"/>
          <w:insideH w:val="nil"/>
          <w:insideV w:val="nil"/>
        </w:tblBorders>
        <w:tblLayout w:type="fixed"/>
        <w:tblLook w:val="0000" w:firstRow="0" w:lastRow="0" w:firstColumn="0" w:lastColumn="0" w:noHBand="0" w:noVBand="0"/>
      </w:tblPr>
      <w:tblGrid>
        <w:gridCol w:w="3337"/>
        <w:gridCol w:w="457"/>
        <w:gridCol w:w="4961"/>
      </w:tblGrid>
      <w:tr w:rsidR="00214E3F" w14:paraId="78EF7B8C" w14:textId="77777777" w:rsidTr="0012739E">
        <w:tc>
          <w:tcPr>
            <w:tcW w:w="3337" w:type="dxa"/>
          </w:tcPr>
          <w:bookmarkEnd w:id="1146"/>
          <w:bookmarkEnd w:id="1147"/>
          <w:p w14:paraId="709D29D3" w14:textId="5BFA9EA2" w:rsidR="00214E3F" w:rsidRDefault="00214E3F" w:rsidP="0012739E">
            <w:pPr>
              <w:pBdr>
                <w:top w:val="nil"/>
                <w:left w:val="nil"/>
                <w:bottom w:val="nil"/>
                <w:right w:val="nil"/>
                <w:between w:val="nil"/>
              </w:pBdr>
              <w:spacing w:before="360" w:after="60"/>
              <w:rPr>
                <w:b/>
                <w:smallCaps/>
                <w:color w:val="30B787"/>
                <w:sz w:val="18"/>
                <w:szCs w:val="18"/>
              </w:rPr>
            </w:pPr>
            <w:r>
              <w:rPr>
                <w:noProof/>
              </w:rPr>
              <mc:AlternateContent>
                <mc:Choice Requires="wpg">
                  <w:drawing>
                    <wp:anchor distT="0" distB="0" distL="0" distR="0" simplePos="0" relativeHeight="251745280" behindDoc="1" locked="0" layoutInCell="1" hidden="0" allowOverlap="1" wp14:anchorId="113B674C" wp14:editId="2EF67DF7">
                      <wp:simplePos x="0" y="0"/>
                      <wp:positionH relativeFrom="column">
                        <wp:posOffset>-1155699</wp:posOffset>
                      </wp:positionH>
                      <wp:positionV relativeFrom="paragraph">
                        <wp:posOffset>5613400</wp:posOffset>
                      </wp:positionV>
                      <wp:extent cx="7098665" cy="2989580"/>
                      <wp:effectExtent l="0" t="0" r="0" b="0"/>
                      <wp:wrapSquare wrapText="bothSides" distT="0" distB="0" distL="0" distR="0"/>
                      <wp:docPr id="129" name="Group 129"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130" name="Group 130"/>
                              <wpg:cNvGrpSpPr/>
                              <wpg:grpSpPr>
                                <a:xfrm>
                                  <a:off x="1796668" y="2285210"/>
                                  <a:ext cx="7098665" cy="2989580"/>
                                  <a:chOff x="284" y="8841"/>
                                  <a:chExt cx="11179" cy="4708"/>
                                </a:xfrm>
                              </wpg:grpSpPr>
                              <wps:wsp>
                                <wps:cNvPr id="131" name="Rectangle 131"/>
                                <wps:cNvSpPr/>
                                <wps:spPr>
                                  <a:xfrm>
                                    <a:off x="284" y="8841"/>
                                    <a:ext cx="11175" cy="4700"/>
                                  </a:xfrm>
                                  <a:prstGeom prst="rect">
                                    <a:avLst/>
                                  </a:prstGeom>
                                  <a:noFill/>
                                  <a:ln>
                                    <a:noFill/>
                                  </a:ln>
                                </wps:spPr>
                                <wps:txbx>
                                  <w:txbxContent>
                                    <w:p w14:paraId="18B1DA79" w14:textId="77777777" w:rsidR="00C82A49" w:rsidRDefault="00C82A49" w:rsidP="00214E3F">
                                      <w:pPr>
                                        <w:spacing w:after="0"/>
                                        <w:textDirection w:val="btLr"/>
                                      </w:pPr>
                                    </w:p>
                                  </w:txbxContent>
                                </wps:txbx>
                                <wps:bodyPr spcFirstLastPara="1" wrap="square" lIns="91425" tIns="91425" rIns="91425" bIns="91425" anchor="ctr" anchorCtr="0"/>
                              </wps:wsp>
                              <wps:wsp>
                                <wps:cNvPr id="132" name="Freeform 132"/>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5FAA88D3" w14:textId="77777777" w:rsidR="00C82A49" w:rsidRDefault="00C82A49" w:rsidP="00214E3F">
                                      <w:pPr>
                                        <w:spacing w:after="0"/>
                                        <w:textDirection w:val="btLr"/>
                                      </w:pPr>
                                    </w:p>
                                  </w:txbxContent>
                                </wps:txbx>
                                <wps:bodyPr spcFirstLastPara="1" wrap="square" lIns="91425" tIns="91425" rIns="91425" bIns="91425" anchor="ctr" anchorCtr="0"/>
                              </wps:wsp>
                              <wps:wsp>
                                <wps:cNvPr id="133" name="Freeform 133"/>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04A091A" w14:textId="77777777" w:rsidR="00C82A49" w:rsidRDefault="00C82A49" w:rsidP="00214E3F">
                                      <w:pPr>
                                        <w:spacing w:after="0"/>
                                        <w:textDirection w:val="btLr"/>
                                      </w:pPr>
                                    </w:p>
                                  </w:txbxContent>
                                </wps:txbx>
                                <wps:bodyPr spcFirstLastPara="1" wrap="square" lIns="91425" tIns="91425" rIns="91425" bIns="91425" anchor="ctr" anchorCtr="0"/>
                              </wps:wsp>
                              <wps:wsp>
                                <wps:cNvPr id="134" name="Freeform 134"/>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12D21E49" w14:textId="77777777" w:rsidR="00C82A49" w:rsidRDefault="00C82A49" w:rsidP="00214E3F">
                                      <w:pPr>
                                        <w:spacing w:after="0"/>
                                        <w:textDirection w:val="btLr"/>
                                      </w:pPr>
                                    </w:p>
                                  </w:txbxContent>
                                </wps:txbx>
                                <wps:bodyPr spcFirstLastPara="1" wrap="square" lIns="91425" tIns="91425" rIns="91425" bIns="91425" anchor="ctr" anchorCtr="0"/>
                              </wps:wsp>
                              <wps:wsp>
                                <wps:cNvPr id="135" name="Freeform 135"/>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3FC4512C" w14:textId="77777777" w:rsidR="00C82A49" w:rsidRDefault="00C82A49" w:rsidP="00214E3F">
                                      <w:pPr>
                                        <w:spacing w:after="0"/>
                                        <w:textDirection w:val="btLr"/>
                                      </w:pPr>
                                    </w:p>
                                  </w:txbxContent>
                                </wps:txbx>
                                <wps:bodyPr spcFirstLastPara="1" wrap="square" lIns="91425" tIns="91425" rIns="91425" bIns="91425" anchor="ctr" anchorCtr="0"/>
                              </wps:wsp>
                              <wps:wsp>
                                <wps:cNvPr id="136" name="Freeform 136"/>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31B8006" w14:textId="77777777" w:rsidR="00C82A49" w:rsidRDefault="00C82A49" w:rsidP="00214E3F">
                                      <w:pPr>
                                        <w:spacing w:after="0"/>
                                        <w:textDirection w:val="btLr"/>
                                      </w:pPr>
                                    </w:p>
                                  </w:txbxContent>
                                </wps:txbx>
                                <wps:bodyPr spcFirstLastPara="1" wrap="square" lIns="91425" tIns="91425" rIns="91425" bIns="91425" anchor="ctr" anchorCtr="0"/>
                              </wps:wsp>
                              <wps:wsp>
                                <wps:cNvPr id="137" name="Freeform 137"/>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77E5EE83" w14:textId="77777777" w:rsidR="00C82A49" w:rsidRDefault="00C82A49" w:rsidP="00214E3F">
                                      <w:pPr>
                                        <w:spacing w:after="0"/>
                                        <w:textDirection w:val="btLr"/>
                                      </w:pPr>
                                    </w:p>
                                  </w:txbxContent>
                                </wps:txbx>
                                <wps:bodyPr spcFirstLastPara="1" wrap="square" lIns="91425" tIns="91425" rIns="91425" bIns="91425" anchor="ctr" anchorCtr="0"/>
                              </wps:wsp>
                              <wps:wsp>
                                <wps:cNvPr id="138" name="Freeform 138"/>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4163985D" w14:textId="77777777" w:rsidR="00C82A49" w:rsidRDefault="00C82A49" w:rsidP="00214E3F">
                                      <w:pPr>
                                        <w:spacing w:after="0"/>
                                        <w:textDirection w:val="btLr"/>
                                      </w:pPr>
                                    </w:p>
                                  </w:txbxContent>
                                </wps:txbx>
                                <wps:bodyPr spcFirstLastPara="1" wrap="square" lIns="91425" tIns="91425" rIns="91425" bIns="91425" anchor="ctr" anchorCtr="0"/>
                              </wps:wsp>
                              <wps:wsp>
                                <wps:cNvPr id="139" name="Freeform 139"/>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315FE87C" w14:textId="77777777" w:rsidR="00C82A49" w:rsidRDefault="00C82A49" w:rsidP="00214E3F">
                                      <w:pPr>
                                        <w:spacing w:after="0"/>
                                        <w:textDirection w:val="btLr"/>
                                      </w:pPr>
                                    </w:p>
                                  </w:txbxContent>
                                </wps:txbx>
                                <wps:bodyPr spcFirstLastPara="1" wrap="square" lIns="91425" tIns="91425" rIns="91425" bIns="91425" anchor="ctr" anchorCtr="0"/>
                              </wps:wsp>
                              <wps:wsp>
                                <wps:cNvPr id="140" name="Freeform 140"/>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686820C" w14:textId="77777777" w:rsidR="00C82A49" w:rsidRDefault="00C82A49" w:rsidP="00214E3F">
                                      <w:pPr>
                                        <w:spacing w:after="0"/>
                                        <w:textDirection w:val="btLr"/>
                                      </w:pPr>
                                    </w:p>
                                  </w:txbxContent>
                                </wps:txbx>
                                <wps:bodyPr spcFirstLastPara="1" wrap="square" lIns="91425" tIns="91425" rIns="91425" bIns="91425" anchor="ctr" anchorCtr="0"/>
                              </wps:wsp>
                              <wps:wsp>
                                <wps:cNvPr id="141" name="Freeform 141"/>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4855EE0D" w14:textId="77777777" w:rsidR="00C82A49" w:rsidRDefault="00C82A49" w:rsidP="00214E3F">
                                      <w:pPr>
                                        <w:spacing w:after="0"/>
                                        <w:textDirection w:val="btLr"/>
                                      </w:pPr>
                                    </w:p>
                                  </w:txbxContent>
                                </wps:txbx>
                                <wps:bodyPr spcFirstLastPara="1" wrap="square" lIns="91425" tIns="91425" rIns="91425" bIns="91425" anchor="ctr" anchorCtr="0"/>
                              </wps:wsp>
                              <wps:wsp>
                                <wps:cNvPr id="142" name="Freeform 142"/>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13D315E" w14:textId="77777777" w:rsidR="00C82A49" w:rsidRDefault="00C82A49" w:rsidP="00214E3F">
                                      <w:pPr>
                                        <w:spacing w:after="0"/>
                                        <w:textDirection w:val="btLr"/>
                                      </w:pPr>
                                    </w:p>
                                  </w:txbxContent>
                                </wps:txbx>
                                <wps:bodyPr spcFirstLastPara="1" wrap="square" lIns="91425" tIns="91425" rIns="91425" bIns="91425" anchor="ctr" anchorCtr="0"/>
                              </wps:wsp>
                              <wps:wsp>
                                <wps:cNvPr id="143" name="Freeform 143"/>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D906F7A" w14:textId="77777777" w:rsidR="00C82A49" w:rsidRDefault="00C82A49" w:rsidP="00214E3F">
                                      <w:pPr>
                                        <w:spacing w:after="0"/>
                                        <w:textDirection w:val="btLr"/>
                                      </w:pPr>
                                    </w:p>
                                  </w:txbxContent>
                                </wps:txbx>
                                <wps:bodyPr spcFirstLastPara="1" wrap="square" lIns="91425" tIns="91425" rIns="91425" bIns="91425" anchor="ctr" anchorCtr="0"/>
                              </wps:wsp>
                              <wps:wsp>
                                <wps:cNvPr id="144" name="Freeform 144"/>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3B9DB087" w14:textId="77777777" w:rsidR="00C82A49" w:rsidRDefault="00C82A49" w:rsidP="00214E3F">
                                      <w:pPr>
                                        <w:spacing w:after="0"/>
                                        <w:textDirection w:val="btLr"/>
                                      </w:pPr>
                                    </w:p>
                                  </w:txbxContent>
                                </wps:txbx>
                                <wps:bodyPr spcFirstLastPara="1" wrap="square" lIns="91425" tIns="91425" rIns="91425" bIns="91425" anchor="ctr" anchorCtr="0"/>
                              </wps:wsp>
                              <wps:wsp>
                                <wps:cNvPr id="145" name="Freeform 145"/>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674F1644" w14:textId="77777777" w:rsidR="00C82A49" w:rsidRDefault="00C82A49" w:rsidP="00214E3F">
                                      <w:pPr>
                                        <w:spacing w:after="0"/>
                                        <w:textDirection w:val="btLr"/>
                                      </w:pPr>
                                    </w:p>
                                  </w:txbxContent>
                                </wps:txbx>
                                <wps:bodyPr spcFirstLastPara="1" wrap="square" lIns="91425" tIns="91425" rIns="91425" bIns="91425" anchor="ctr" anchorCtr="0"/>
                              </wps:wsp>
                              <wps:wsp>
                                <wps:cNvPr id="146" name="Freeform 146"/>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A551705" w14:textId="77777777" w:rsidR="00C82A49" w:rsidRDefault="00C82A49" w:rsidP="00214E3F">
                                      <w:pPr>
                                        <w:spacing w:after="0"/>
                                        <w:textDirection w:val="btLr"/>
                                      </w:pPr>
                                    </w:p>
                                  </w:txbxContent>
                                </wps:txbx>
                                <wps:bodyPr spcFirstLastPara="1" wrap="square" lIns="91425" tIns="91425" rIns="91425" bIns="91425" anchor="ctr" anchorCtr="0"/>
                              </wps:wsp>
                              <wps:wsp>
                                <wps:cNvPr id="147" name="Freeform 147"/>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4A35129C" w14:textId="77777777" w:rsidR="00C82A49" w:rsidRDefault="00C82A49" w:rsidP="00214E3F">
                                      <w:pPr>
                                        <w:spacing w:after="0"/>
                                        <w:textDirection w:val="btLr"/>
                                      </w:pPr>
                                    </w:p>
                                  </w:txbxContent>
                                </wps:txbx>
                                <wps:bodyPr spcFirstLastPara="1" wrap="square" lIns="91425" tIns="91425" rIns="91425" bIns="91425" anchor="ctr" anchorCtr="0"/>
                              </wps:wsp>
                              <wps:wsp>
                                <wps:cNvPr id="148" name="Freeform 148"/>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3902B9F1" w14:textId="77777777" w:rsidR="00C82A49" w:rsidRDefault="00C82A49" w:rsidP="00214E3F">
                                      <w:pPr>
                                        <w:spacing w:after="0"/>
                                        <w:textDirection w:val="btLr"/>
                                      </w:pPr>
                                    </w:p>
                                  </w:txbxContent>
                                </wps:txbx>
                                <wps:bodyPr spcFirstLastPara="1" wrap="square" lIns="91425" tIns="91425" rIns="91425" bIns="91425" anchor="ctr" anchorCtr="0"/>
                              </wps:wsp>
                              <wps:wsp>
                                <wps:cNvPr id="149" name="Freeform 149"/>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CDA8EEB" w14:textId="77777777" w:rsidR="00C82A49" w:rsidRDefault="00C82A49" w:rsidP="00214E3F">
                                      <w:pPr>
                                        <w:spacing w:after="0"/>
                                        <w:textDirection w:val="btLr"/>
                                      </w:pPr>
                                    </w:p>
                                  </w:txbxContent>
                                </wps:txbx>
                                <wps:bodyPr spcFirstLastPara="1" wrap="square" lIns="91425" tIns="91425" rIns="91425" bIns="91425" anchor="ctr" anchorCtr="0"/>
                              </wps:wsp>
                              <wps:wsp>
                                <wps:cNvPr id="150" name="Freeform 150"/>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D2851D8" w14:textId="77777777" w:rsidR="00C82A49" w:rsidRDefault="00C82A49" w:rsidP="00214E3F">
                                      <w:pPr>
                                        <w:spacing w:after="0"/>
                                        <w:textDirection w:val="btLr"/>
                                      </w:pPr>
                                    </w:p>
                                  </w:txbxContent>
                                </wps:txbx>
                                <wps:bodyPr spcFirstLastPara="1" wrap="square" lIns="91425" tIns="91425" rIns="91425" bIns="91425" anchor="ctr" anchorCtr="0"/>
                              </wps:wsp>
                              <wps:wsp>
                                <wps:cNvPr id="151" name="Freeform 151"/>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2EBC8F37" w14:textId="77777777" w:rsidR="00C82A49" w:rsidRDefault="00C82A49" w:rsidP="00214E3F">
                                      <w:pPr>
                                        <w:spacing w:after="0"/>
                                        <w:textDirection w:val="btLr"/>
                                      </w:pPr>
                                    </w:p>
                                  </w:txbxContent>
                                </wps:txbx>
                                <wps:bodyPr spcFirstLastPara="1" wrap="square" lIns="91425" tIns="91425" rIns="91425" bIns="91425" anchor="ctr" anchorCtr="0"/>
                              </wps:wsp>
                              <wps:wsp>
                                <wps:cNvPr id="152" name="Freeform 152"/>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90D6C6C" w14:textId="77777777" w:rsidR="00C82A49" w:rsidRDefault="00C82A49" w:rsidP="00214E3F">
                                      <w:pPr>
                                        <w:spacing w:after="0"/>
                                        <w:textDirection w:val="btLr"/>
                                      </w:pPr>
                                    </w:p>
                                  </w:txbxContent>
                                </wps:txbx>
                                <wps:bodyPr spcFirstLastPara="1" wrap="square" lIns="91425" tIns="91425" rIns="91425" bIns="91425" anchor="ctr" anchorCtr="0"/>
                              </wps:wsp>
                              <wps:wsp>
                                <wps:cNvPr id="153" name="Freeform 153"/>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7BEFDECE" w14:textId="77777777" w:rsidR="00C82A49" w:rsidRDefault="00C82A49" w:rsidP="00214E3F">
                                      <w:pPr>
                                        <w:spacing w:after="0"/>
                                        <w:textDirection w:val="btLr"/>
                                      </w:pPr>
                                    </w:p>
                                  </w:txbxContent>
                                </wps:txbx>
                                <wps:bodyPr spcFirstLastPara="1" wrap="square" lIns="91425" tIns="91425" rIns="91425" bIns="91425" anchor="ctr" anchorCtr="0"/>
                              </wps:wsp>
                              <wps:wsp>
                                <wps:cNvPr id="154" name="Freeform 154"/>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0373AEFC" w14:textId="77777777" w:rsidR="00C82A49" w:rsidRDefault="00C82A49" w:rsidP="00214E3F">
                                      <w:pPr>
                                        <w:spacing w:after="0"/>
                                        <w:textDirection w:val="btLr"/>
                                      </w:pPr>
                                    </w:p>
                                  </w:txbxContent>
                                </wps:txbx>
                                <wps:bodyPr spcFirstLastPara="1" wrap="square" lIns="91425" tIns="91425" rIns="91425" bIns="91425" anchor="ctr" anchorCtr="0"/>
                              </wps:wsp>
                              <wps:wsp>
                                <wps:cNvPr id="155" name="Freeform 155"/>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89BB941" w14:textId="77777777" w:rsidR="00C82A49" w:rsidRDefault="00C82A49" w:rsidP="00214E3F">
                                      <w:pPr>
                                        <w:spacing w:after="0"/>
                                        <w:textDirection w:val="btLr"/>
                                      </w:pPr>
                                    </w:p>
                                  </w:txbxContent>
                                </wps:txbx>
                                <wps:bodyPr spcFirstLastPara="1" wrap="square" lIns="91425" tIns="91425" rIns="91425" bIns="91425" anchor="ctr" anchorCtr="0"/>
                              </wps:wsp>
                              <wps:wsp>
                                <wps:cNvPr id="156" name="Freeform 156"/>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732AEF89" w14:textId="77777777" w:rsidR="00C82A49" w:rsidRDefault="00C82A49" w:rsidP="00214E3F">
                                      <w:pPr>
                                        <w:spacing w:after="0"/>
                                        <w:textDirection w:val="btLr"/>
                                      </w:pPr>
                                    </w:p>
                                  </w:txbxContent>
                                </wps:txbx>
                                <wps:bodyPr spcFirstLastPara="1" wrap="square" lIns="91425" tIns="91425" rIns="91425" bIns="91425" anchor="ctr" anchorCtr="0"/>
                              </wps:wsp>
                              <wps:wsp>
                                <wps:cNvPr id="157" name="Freeform 157"/>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E458ECA" w14:textId="77777777" w:rsidR="00C82A49" w:rsidRDefault="00C82A49" w:rsidP="00214E3F">
                                      <w:pPr>
                                        <w:spacing w:after="0"/>
                                        <w:textDirection w:val="btLr"/>
                                      </w:pPr>
                                    </w:p>
                                  </w:txbxContent>
                                </wps:txbx>
                                <wps:bodyPr spcFirstLastPara="1" wrap="square" lIns="91425" tIns="91425" rIns="91425" bIns="91425" anchor="ctr" anchorCtr="0"/>
                              </wps:wsp>
                              <wps:wsp>
                                <wps:cNvPr id="158" name="Freeform 158"/>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32F124AE" w14:textId="77777777" w:rsidR="00C82A49" w:rsidRDefault="00C82A49" w:rsidP="00214E3F">
                                      <w:pPr>
                                        <w:spacing w:after="0"/>
                                        <w:textDirection w:val="btLr"/>
                                      </w:pPr>
                                    </w:p>
                                  </w:txbxContent>
                                </wps:txbx>
                                <wps:bodyPr spcFirstLastPara="1" wrap="square" lIns="91425" tIns="91425" rIns="91425" bIns="91425" anchor="ctr" anchorCtr="0"/>
                              </wps:wsp>
                              <wps:wsp>
                                <wps:cNvPr id="159" name="Freeform 159"/>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F3F2472" w14:textId="77777777" w:rsidR="00C82A49" w:rsidRDefault="00C82A49" w:rsidP="00214E3F">
                                      <w:pPr>
                                        <w:spacing w:after="0"/>
                                        <w:textDirection w:val="btLr"/>
                                      </w:pPr>
                                    </w:p>
                                  </w:txbxContent>
                                </wps:txbx>
                                <wps:bodyPr spcFirstLastPara="1" wrap="square" lIns="91425" tIns="91425" rIns="91425" bIns="91425" anchor="ctr" anchorCtr="0"/>
                              </wps:wsp>
                              <wps:wsp>
                                <wps:cNvPr id="160" name="Freeform 160"/>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636A81E7" w14:textId="77777777" w:rsidR="00C82A49" w:rsidRDefault="00C82A49" w:rsidP="00214E3F">
                                      <w:pPr>
                                        <w:spacing w:after="0"/>
                                        <w:textDirection w:val="btLr"/>
                                      </w:pPr>
                                    </w:p>
                                  </w:txbxContent>
                                </wps:txbx>
                                <wps:bodyPr spcFirstLastPara="1" wrap="square" lIns="91425" tIns="91425" rIns="91425" bIns="91425" anchor="ctr" anchorCtr="0"/>
                              </wps:wsp>
                              <wps:wsp>
                                <wps:cNvPr id="161" name="Freeform 161"/>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78DCA664" w14:textId="77777777" w:rsidR="00C82A49" w:rsidRDefault="00C82A49" w:rsidP="00214E3F">
                                      <w:pPr>
                                        <w:spacing w:after="0"/>
                                        <w:textDirection w:val="btLr"/>
                                      </w:pPr>
                                    </w:p>
                                  </w:txbxContent>
                                </wps:txbx>
                                <wps:bodyPr spcFirstLastPara="1" wrap="square" lIns="91425" tIns="91425" rIns="91425" bIns="91425" anchor="ctr" anchorCtr="0"/>
                              </wps:wsp>
                              <wps:wsp>
                                <wps:cNvPr id="162" name="Freeform 162"/>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1383876" w14:textId="77777777" w:rsidR="00C82A49" w:rsidRDefault="00C82A49" w:rsidP="00214E3F">
                                      <w:pPr>
                                        <w:spacing w:after="0"/>
                                        <w:textDirection w:val="btLr"/>
                                      </w:pPr>
                                    </w:p>
                                  </w:txbxContent>
                                </wps:txbx>
                                <wps:bodyPr spcFirstLastPara="1" wrap="square" lIns="91425" tIns="91425" rIns="91425" bIns="91425" anchor="ctr" anchorCtr="0"/>
                              </wps:wsp>
                              <wps:wsp>
                                <wps:cNvPr id="163" name="Freeform 163"/>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7C21EEF7" w14:textId="77777777" w:rsidR="00C82A49" w:rsidRDefault="00C82A49" w:rsidP="00214E3F">
                                      <w:pPr>
                                        <w:spacing w:after="0"/>
                                        <w:textDirection w:val="btLr"/>
                                      </w:pPr>
                                    </w:p>
                                  </w:txbxContent>
                                </wps:txbx>
                                <wps:bodyPr spcFirstLastPara="1" wrap="square" lIns="91425" tIns="91425" rIns="91425" bIns="91425" anchor="ctr" anchorCtr="0"/>
                              </wps:wsp>
                              <wps:wsp>
                                <wps:cNvPr id="164" name="Freeform 164"/>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7DD9FAFC" w14:textId="77777777" w:rsidR="00C82A49" w:rsidRDefault="00C82A49" w:rsidP="00214E3F">
                                      <w:pPr>
                                        <w:spacing w:after="0"/>
                                        <w:textDirection w:val="btLr"/>
                                      </w:pPr>
                                    </w:p>
                                  </w:txbxContent>
                                </wps:txbx>
                                <wps:bodyPr spcFirstLastPara="1" wrap="square" lIns="91425" tIns="91425" rIns="91425" bIns="91425" anchor="ctr" anchorCtr="0"/>
                              </wps:wsp>
                              <wps:wsp>
                                <wps:cNvPr id="165" name="Freeform 165"/>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489FDFF1" w14:textId="77777777" w:rsidR="00C82A49" w:rsidRDefault="00C82A49" w:rsidP="00214E3F">
                                      <w:pPr>
                                        <w:spacing w:after="0"/>
                                        <w:textDirection w:val="btLr"/>
                                      </w:pPr>
                                    </w:p>
                                  </w:txbxContent>
                                </wps:txbx>
                                <wps:bodyPr spcFirstLastPara="1" wrap="square" lIns="91425" tIns="91425" rIns="91425" bIns="91425" anchor="ctr" anchorCtr="0"/>
                              </wps:wsp>
                              <wps:wsp>
                                <wps:cNvPr id="166" name="Freeform 166"/>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31732093" w14:textId="77777777" w:rsidR="00C82A49" w:rsidRDefault="00C82A49" w:rsidP="00214E3F">
                                      <w:pPr>
                                        <w:spacing w:after="0"/>
                                        <w:textDirection w:val="btLr"/>
                                      </w:pPr>
                                    </w:p>
                                  </w:txbxContent>
                                </wps:txbx>
                                <wps:bodyPr spcFirstLastPara="1" wrap="square" lIns="91425" tIns="91425" rIns="91425" bIns="91425" anchor="ctr" anchorCtr="0"/>
                              </wps:wsp>
                              <wps:wsp>
                                <wps:cNvPr id="167" name="Freeform 167"/>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558260D3" w14:textId="77777777" w:rsidR="00C82A49" w:rsidRDefault="00C82A49" w:rsidP="00214E3F">
                                      <w:pPr>
                                        <w:spacing w:after="0"/>
                                        <w:textDirection w:val="btLr"/>
                                      </w:pPr>
                                    </w:p>
                                  </w:txbxContent>
                                </wps:txbx>
                                <wps:bodyPr spcFirstLastPara="1" wrap="square" lIns="91425" tIns="91425" rIns="91425" bIns="91425" anchor="ctr" anchorCtr="0"/>
                              </wps:wsp>
                              <wps:wsp>
                                <wps:cNvPr id="168" name="Freeform 168"/>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A34B5DA" w14:textId="77777777" w:rsidR="00C82A49" w:rsidRDefault="00C82A49" w:rsidP="00214E3F">
                                      <w:pPr>
                                        <w:spacing w:after="0"/>
                                        <w:textDirection w:val="btLr"/>
                                      </w:pPr>
                                    </w:p>
                                  </w:txbxContent>
                                </wps:txbx>
                                <wps:bodyPr spcFirstLastPara="1" wrap="square" lIns="91425" tIns="91425" rIns="91425" bIns="91425" anchor="ctr" anchorCtr="0"/>
                              </wps:wsp>
                              <wps:wsp>
                                <wps:cNvPr id="169" name="Freeform 169"/>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3EE0B7EC" w14:textId="77777777" w:rsidR="00C82A49" w:rsidRDefault="00C82A49" w:rsidP="00214E3F">
                                      <w:pPr>
                                        <w:spacing w:after="0"/>
                                        <w:textDirection w:val="btLr"/>
                                      </w:pPr>
                                    </w:p>
                                  </w:txbxContent>
                                </wps:txbx>
                                <wps:bodyPr spcFirstLastPara="1" wrap="square" lIns="91425" tIns="91425" rIns="91425" bIns="91425" anchor="ctr" anchorCtr="0"/>
                              </wps:wsp>
                              <wps:wsp>
                                <wps:cNvPr id="170" name="Freeform 170"/>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41BEEE6" w14:textId="77777777" w:rsidR="00C82A49" w:rsidRDefault="00C82A49" w:rsidP="00214E3F">
                                      <w:pPr>
                                        <w:spacing w:after="0"/>
                                        <w:textDirection w:val="btLr"/>
                                      </w:pPr>
                                    </w:p>
                                  </w:txbxContent>
                                </wps:txbx>
                                <wps:bodyPr spcFirstLastPara="1" wrap="square" lIns="91425" tIns="91425" rIns="91425" bIns="91425" anchor="ctr" anchorCtr="0"/>
                              </wps:wsp>
                              <wps:wsp>
                                <wps:cNvPr id="171" name="Freeform 171"/>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5D49702D" w14:textId="77777777" w:rsidR="00C82A49" w:rsidRDefault="00C82A49" w:rsidP="00214E3F">
                                      <w:pPr>
                                        <w:spacing w:after="0"/>
                                        <w:textDirection w:val="btLr"/>
                                      </w:pPr>
                                    </w:p>
                                  </w:txbxContent>
                                </wps:txbx>
                                <wps:bodyPr spcFirstLastPara="1" wrap="square" lIns="91425" tIns="91425" rIns="91425" bIns="91425" anchor="ctr" anchorCtr="0"/>
                              </wps:wsp>
                              <wps:wsp>
                                <wps:cNvPr id="172" name="Freeform 172"/>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2F54A42" w14:textId="77777777" w:rsidR="00C82A49" w:rsidRDefault="00C82A49" w:rsidP="00214E3F">
                                      <w:pPr>
                                        <w:spacing w:after="0"/>
                                        <w:textDirection w:val="btLr"/>
                                      </w:pPr>
                                    </w:p>
                                  </w:txbxContent>
                                </wps:txbx>
                                <wps:bodyPr spcFirstLastPara="1" wrap="square" lIns="91425" tIns="91425" rIns="91425" bIns="91425" anchor="ctr" anchorCtr="0"/>
                              </wps:wsp>
                              <wps:wsp>
                                <wps:cNvPr id="173" name="Freeform 173"/>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56C0B80A" w14:textId="77777777" w:rsidR="00C82A49" w:rsidRDefault="00C82A49" w:rsidP="00214E3F">
                                      <w:pPr>
                                        <w:spacing w:after="0"/>
                                        <w:textDirection w:val="btLr"/>
                                      </w:pPr>
                                    </w:p>
                                  </w:txbxContent>
                                </wps:txbx>
                                <wps:bodyPr spcFirstLastPara="1" wrap="square" lIns="91425" tIns="91425" rIns="91425" bIns="91425" anchor="ctr" anchorCtr="0"/>
                              </wps:wsp>
                              <wps:wsp>
                                <wps:cNvPr id="174" name="Freeform 174"/>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F8B2B6B" w14:textId="77777777" w:rsidR="00C82A49" w:rsidRDefault="00C82A49" w:rsidP="00214E3F">
                                      <w:pPr>
                                        <w:spacing w:after="0"/>
                                        <w:textDirection w:val="btLr"/>
                                      </w:pPr>
                                    </w:p>
                                  </w:txbxContent>
                                </wps:txbx>
                                <wps:bodyPr spcFirstLastPara="1" wrap="square" lIns="91425" tIns="91425" rIns="91425" bIns="91425" anchor="ctr" anchorCtr="0"/>
                              </wps:wsp>
                              <wps:wsp>
                                <wps:cNvPr id="175" name="Freeform 175"/>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8581C37" w14:textId="77777777" w:rsidR="00C82A49" w:rsidRDefault="00C82A49"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13B674C" id="Group 129" o:spid="_x0000_s1073" alt="background" style="position:absolute;margin-left:-91pt;margin-top:442pt;width:558.95pt;height:235.4pt;z-index:-25157120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">
                      <v:group id="Group 130" o:spid="_x0000_s1074"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5"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18B1DA79" w14:textId="77777777" w:rsidR="00C82A49" w:rsidRDefault="00C82A49" w:rsidP="00214E3F">
                                <w:pPr>
                                  <w:spacing w:after="0"/>
                                  <w:textDirection w:val="btLr"/>
                                </w:pPr>
                              </w:p>
                            </w:txbxContent>
                          </v:textbox>
                        </v:rect>
                        <v:shape id="Freeform 132" o:spid="_x0000_s1076"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5FAA88D3" w14:textId="77777777" w:rsidR="00C82A49" w:rsidRDefault="00C82A49" w:rsidP="00214E3F">
                                <w:pPr>
                                  <w:spacing w:after="0"/>
                                  <w:textDirection w:val="btLr"/>
                                </w:pPr>
                              </w:p>
                            </w:txbxContent>
                          </v:textbox>
                        </v:shape>
                        <v:shape id="Freeform 133" o:spid="_x0000_s1077"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7xwgAAANwAAAAPAAAAZHJzL2Rvd25yZXYueG1sRE9Na8JA&#10;EL0L/Q/LFHrTTR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FyF7xwgAAANwAAAAPAAAA&#10;AAAAAAAAAAAAAAcCAABkcnMvZG93bnJldi54bWxQSwUGAAAAAAMAAwC3AAAA9gI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104A091A" w14:textId="77777777" w:rsidR="00C82A49" w:rsidRDefault="00C82A49" w:rsidP="00214E3F">
                                <w:pPr>
                                  <w:spacing w:after="0"/>
                                  <w:textDirection w:val="btLr"/>
                                </w:pPr>
                              </w:p>
                            </w:txbxContent>
                          </v:textbox>
                        </v:shape>
                        <v:shape id="Freeform 134" o:spid="_x0000_s1078"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aFwwAAANwAAAAPAAAAZHJzL2Rvd25yZXYueG1sRE9Na8JA&#10;EL0X/A/LCN7qxlqK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CiHGhcMAAADc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12D21E49" w14:textId="77777777" w:rsidR="00C82A49" w:rsidRDefault="00C82A49" w:rsidP="00214E3F">
                                <w:pPr>
                                  <w:spacing w:after="0"/>
                                  <w:textDirection w:val="btLr"/>
                                </w:pPr>
                              </w:p>
                            </w:txbxContent>
                          </v:textbox>
                        </v:shape>
                        <v:shape id="Freeform 135" o:spid="_x0000_s1079"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3FC4512C" w14:textId="77777777" w:rsidR="00C82A49" w:rsidRDefault="00C82A49" w:rsidP="00214E3F">
                                <w:pPr>
                                  <w:spacing w:after="0"/>
                                  <w:textDirection w:val="btLr"/>
                                </w:pPr>
                              </w:p>
                            </w:txbxContent>
                          </v:textbox>
                        </v:shape>
                        <v:shape id="Freeform 136" o:spid="_x0000_s1080"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31B8006" w14:textId="77777777" w:rsidR="00C82A49" w:rsidRDefault="00C82A49" w:rsidP="00214E3F">
                                <w:pPr>
                                  <w:spacing w:after="0"/>
                                  <w:textDirection w:val="btLr"/>
                                </w:pPr>
                              </w:p>
                            </w:txbxContent>
                          </v:textbox>
                        </v:shape>
                        <v:shape id="Freeform 137" o:spid="_x0000_s1081"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77E5EE83" w14:textId="77777777" w:rsidR="00C82A49" w:rsidRDefault="00C82A49" w:rsidP="00214E3F">
                                <w:pPr>
                                  <w:spacing w:after="0"/>
                                  <w:textDirection w:val="btLr"/>
                                </w:pPr>
                              </w:p>
                            </w:txbxContent>
                          </v:textbox>
                        </v:shape>
                        <v:shape id="Freeform 138" o:spid="_x0000_s1082"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4163985D" w14:textId="77777777" w:rsidR="00C82A49" w:rsidRDefault="00C82A49" w:rsidP="00214E3F">
                                <w:pPr>
                                  <w:spacing w:after="0"/>
                                  <w:textDirection w:val="btLr"/>
                                </w:pPr>
                              </w:p>
                            </w:txbxContent>
                          </v:textbox>
                        </v:shape>
                        <v:shape id="Freeform 139" o:spid="_x0000_s1083"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R4wgAAANwAAAAPAAAAZHJzL2Rvd25yZXYueG1sRE9Na8JA&#10;EL0X+h+WKXirm1Ys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ABm4R4wgAAANwAAAAPAAAA&#10;AAAAAAAAAAAAAAcCAABkcnMvZG93bnJldi54bWxQSwUGAAAAAAMAAwC3AAAA9gI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315FE87C" w14:textId="77777777" w:rsidR="00C82A49" w:rsidRDefault="00C82A49" w:rsidP="00214E3F">
                                <w:pPr>
                                  <w:spacing w:after="0"/>
                                  <w:textDirection w:val="btLr"/>
                                </w:pPr>
                              </w:p>
                            </w:txbxContent>
                          </v:textbox>
                        </v:shape>
                        <v:shape id="Freeform 140" o:spid="_x0000_s1084"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686820C" w14:textId="77777777" w:rsidR="00C82A49" w:rsidRDefault="00C82A49" w:rsidP="00214E3F">
                                <w:pPr>
                                  <w:spacing w:after="0"/>
                                  <w:textDirection w:val="btLr"/>
                                </w:pPr>
                              </w:p>
                            </w:txbxContent>
                          </v:textbox>
                        </v:shape>
                        <v:shape id="Freeform 141" o:spid="_x0000_s1085"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4855EE0D" w14:textId="77777777" w:rsidR="00C82A49" w:rsidRDefault="00C82A49" w:rsidP="00214E3F">
                                <w:pPr>
                                  <w:spacing w:after="0"/>
                                  <w:textDirection w:val="btLr"/>
                                </w:pPr>
                              </w:p>
                            </w:txbxContent>
                          </v:textbox>
                        </v:shape>
                        <v:shape id="Freeform 142" o:spid="_x0000_s1086"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713D315E" w14:textId="77777777" w:rsidR="00C82A49" w:rsidRDefault="00C82A49" w:rsidP="00214E3F">
                                <w:pPr>
                                  <w:spacing w:after="0"/>
                                  <w:textDirection w:val="btLr"/>
                                </w:pPr>
                              </w:p>
                            </w:txbxContent>
                          </v:textbox>
                        </v:shape>
                        <v:shape id="Freeform 143" o:spid="_x0000_s1087"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2MwwAAANwAAAAPAAAAZHJzL2Rvd25yZXYueG1sRE9Na8JA&#10;EL0X/A/LCN7qxlqK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3c4tjMMAAADcAAAADwAA&#10;AAAAAAAAAAAAAAAHAgAAZHJzL2Rvd25yZXYueG1sUEsFBgAAAAADAAMAtwAAAPcCA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D906F7A" w14:textId="77777777" w:rsidR="00C82A49" w:rsidRDefault="00C82A49" w:rsidP="00214E3F">
                                <w:pPr>
                                  <w:spacing w:after="0"/>
                                  <w:textDirection w:val="btLr"/>
                                </w:pPr>
                              </w:p>
                            </w:txbxContent>
                          </v:textbox>
                        </v:shape>
                        <v:shape id="Freeform 144" o:spid="_x0000_s1088"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X4wgAAANwAAAAPAAAAZHJzL2Rvd25yZXYueG1sRE9Na8JA&#10;EL0L/Q/LFHrTTU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BSJ7X4wgAAANwAAAAPAAAA&#10;AAAAAAAAAAAAAAcCAABkcnMvZG93bnJldi54bWxQSwUGAAAAAAMAAwC3AAAA9gI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3B9DB087" w14:textId="77777777" w:rsidR="00C82A49" w:rsidRDefault="00C82A49" w:rsidP="00214E3F">
                                <w:pPr>
                                  <w:spacing w:after="0"/>
                                  <w:textDirection w:val="btLr"/>
                                </w:pPr>
                              </w:p>
                            </w:txbxContent>
                          </v:textbox>
                        </v:shape>
                        <v:shape id="Freeform 145" o:spid="_x0000_s1089"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BjwwAAANwAAAAPAAAAZHJzL2Rvd25yZXYueG1sRE9Na8JA&#10;EL0X/A/LCN7qxmKL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PWsQY8MAAADcAAAADwAA&#10;AAAAAAAAAAAAAAAHAgAAZHJzL2Rvd25yZXYueG1sUEsFBgAAAAADAAMAtwAAAPcCA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674F1644" w14:textId="77777777" w:rsidR="00C82A49" w:rsidRDefault="00C82A49" w:rsidP="00214E3F">
                                <w:pPr>
                                  <w:spacing w:after="0"/>
                                  <w:textDirection w:val="btLr"/>
                                </w:pPr>
                              </w:p>
                            </w:txbxContent>
                          </v:textbox>
                        </v:shape>
                        <v:shape id="Freeform 146" o:spid="_x0000_s1090"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A551705" w14:textId="77777777" w:rsidR="00C82A49" w:rsidRDefault="00C82A49" w:rsidP="00214E3F">
                                <w:pPr>
                                  <w:spacing w:after="0"/>
                                  <w:textDirection w:val="btLr"/>
                                </w:pPr>
                              </w:p>
                            </w:txbxContent>
                          </v:textbox>
                        </v:shape>
                        <v:shape id="Freeform 147" o:spid="_x0000_s1091"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4A35129C" w14:textId="77777777" w:rsidR="00C82A49" w:rsidRDefault="00C82A49" w:rsidP="00214E3F">
                                <w:pPr>
                                  <w:spacing w:after="0"/>
                                  <w:textDirection w:val="btLr"/>
                                </w:pPr>
                              </w:p>
                            </w:txbxContent>
                          </v:textbox>
                        </v:shape>
                        <v:shape id="Freeform 148" o:spid="_x0000_s1092"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3902B9F1" w14:textId="77777777" w:rsidR="00C82A49" w:rsidRDefault="00C82A49" w:rsidP="00214E3F">
                                <w:pPr>
                                  <w:spacing w:after="0"/>
                                  <w:textDirection w:val="btLr"/>
                                </w:pPr>
                              </w:p>
                            </w:txbxContent>
                          </v:textbox>
                        </v:shape>
                        <v:shape id="Freeform 149" o:spid="_x0000_s1093"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cFwgAAANwAAAAPAAAAZHJzL2Rvd25yZXYueG1sRE9Na8JA&#10;EL0X+h+WKXirmxYt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BZnfcFwgAAANwAAAAPAAAA&#10;AAAAAAAAAAAAAAcCAABkcnMvZG93bnJldi54bWxQSwUGAAAAAAMAAwC3AAAA9gI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0CDA8EEB" w14:textId="77777777" w:rsidR="00C82A49" w:rsidRDefault="00C82A49" w:rsidP="00214E3F">
                                <w:pPr>
                                  <w:spacing w:after="0"/>
                                  <w:textDirection w:val="btLr"/>
                                </w:pPr>
                              </w:p>
                            </w:txbxContent>
                          </v:textbox>
                        </v:shape>
                        <v:shape id="Freeform 150" o:spid="_x0000_s1094"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hF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rw5RmZQBd3AAAA//8DAFBLAQItABQABgAIAAAAIQDb4fbL7gAAAIUBAAATAAAAAAAAAAAA&#10;AAAAAAAAAABbQ29udGVudF9UeXBlc10ueG1sUEsBAi0AFAAGAAgAAAAhAFr0LFu/AAAAFQEAAAsA&#10;AAAAAAAAAAAAAAAAHwEAAF9yZWxzLy5yZWxzUEsBAi0AFAAGAAgAAAAhAE1+yEXEAAAA3AAAAA8A&#10;AAAAAAAAAAAAAAAABwIAAGRycy9kb3ducmV2LnhtbFBLBQYAAAAAAwADALcAAAD4Ag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7D2851D8" w14:textId="77777777" w:rsidR="00C82A49" w:rsidRDefault="00C82A49" w:rsidP="00214E3F">
                                <w:pPr>
                                  <w:spacing w:after="0"/>
                                  <w:textDirection w:val="btLr"/>
                                </w:pPr>
                              </w:p>
                            </w:txbxContent>
                          </v:textbox>
                        </v:shape>
                        <v:shape id="Freeform 151" o:spid="_x0000_s1095"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2EBC8F37" w14:textId="77777777" w:rsidR="00C82A49" w:rsidRDefault="00C82A49" w:rsidP="00214E3F">
                                <w:pPr>
                                  <w:spacing w:after="0"/>
                                  <w:textDirection w:val="btLr"/>
                                </w:pPr>
                              </w:p>
                            </w:txbxContent>
                          </v:textbox>
                        </v:shape>
                        <v:shape id="Freeform 152" o:spid="_x0000_s1096"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90D6C6C" w14:textId="77777777" w:rsidR="00C82A49" w:rsidRDefault="00C82A49" w:rsidP="00214E3F">
                                <w:pPr>
                                  <w:spacing w:after="0"/>
                                  <w:textDirection w:val="btLr"/>
                                </w:pPr>
                              </w:p>
                            </w:txbxContent>
                          </v:textbox>
                        </v:shape>
                        <v:shape id="Freeform 153" o:spid="_x0000_s1097"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7BEFDECE" w14:textId="77777777" w:rsidR="00C82A49" w:rsidRDefault="00C82A49" w:rsidP="00214E3F">
                                <w:pPr>
                                  <w:spacing w:after="0"/>
                                  <w:textDirection w:val="btLr"/>
                                </w:pPr>
                              </w:p>
                            </w:txbxContent>
                          </v:textbox>
                        </v:shape>
                        <v:shape id="Freeform 154" o:spid="_x0000_s1098"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lwwAAANwAAAAPAAAAZHJzL2Rvd25yZXYueG1sRE9Na8JA&#10;EL0X/A/LCN7qxmKL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1/4jJcMAAADcAAAADwAA&#10;AAAAAAAAAAAAAAAHAgAAZHJzL2Rvd25yZXYueG1sUEsFBgAAAAADAAMAtwAAAPcCA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0373AEFC" w14:textId="77777777" w:rsidR="00C82A49" w:rsidRDefault="00C82A49" w:rsidP="00214E3F">
                                <w:pPr>
                                  <w:spacing w:after="0"/>
                                  <w:textDirection w:val="btLr"/>
                                </w:pPr>
                              </w:p>
                            </w:txbxContent>
                          </v:textbox>
                        </v:shape>
                        <v:shape id="Freeform 155" o:spid="_x0000_s1099"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a+wgAAANwAAAAPAAAAZHJzL2Rvd25yZXYueG1sRE9Na8JA&#10;EL0L/Q/LFHrTTQVF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4soa+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689BB941" w14:textId="77777777" w:rsidR="00C82A49" w:rsidRDefault="00C82A49" w:rsidP="00214E3F">
                                <w:pPr>
                                  <w:spacing w:after="0"/>
                                  <w:textDirection w:val="btLr"/>
                                </w:pPr>
                              </w:p>
                            </w:txbxContent>
                          </v:textbox>
                        </v:shape>
                        <v:shape id="Freeform 156" o:spid="_x0000_s1100"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732AEF89" w14:textId="77777777" w:rsidR="00C82A49" w:rsidRDefault="00C82A49" w:rsidP="00214E3F">
                                <w:pPr>
                                  <w:spacing w:after="0"/>
                                  <w:textDirection w:val="btLr"/>
                                </w:pPr>
                              </w:p>
                            </w:txbxContent>
                          </v:textbox>
                        </v:shape>
                        <v:shape id="Freeform 157" o:spid="_x0000_s1101"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E458ECA" w14:textId="77777777" w:rsidR="00C82A49" w:rsidRDefault="00C82A49" w:rsidP="00214E3F">
                                <w:pPr>
                                  <w:spacing w:after="0"/>
                                  <w:textDirection w:val="btLr"/>
                                </w:pPr>
                              </w:p>
                            </w:txbxContent>
                          </v:textbox>
                        </v:shape>
                        <v:shape id="Freeform 158" o:spid="_x0000_s1102"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D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po5RmZQBd3AAAA//8DAFBLAQItABQABgAIAAAAIQDb4fbL7gAAAIUBAAATAAAAAAAAAAAA&#10;AAAAAAAAAABbQ29udGVudF9UeXBlc10ueG1sUEsBAi0AFAAGAAgAAAAhAFr0LFu/AAAAFQEAAAsA&#10;AAAAAAAAAAAAAAAAHwEAAF9yZWxzLy5yZWxzUEsBAi0AFAAGAAgAAAAhALMIxEP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32F124AE" w14:textId="77777777" w:rsidR="00C82A49" w:rsidRDefault="00C82A49" w:rsidP="00214E3F">
                                <w:pPr>
                                  <w:spacing w:after="0"/>
                                  <w:textDirection w:val="btLr"/>
                                </w:pPr>
                              </w:p>
                            </w:txbxContent>
                          </v:textbox>
                        </v:shape>
                        <v:shape id="Freeform 159" o:spid="_x0000_s1103"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1F3F2472" w14:textId="77777777" w:rsidR="00C82A49" w:rsidRDefault="00C82A49" w:rsidP="00214E3F">
                                <w:pPr>
                                  <w:spacing w:after="0"/>
                                  <w:textDirection w:val="btLr"/>
                                </w:pPr>
                              </w:p>
                            </w:txbxContent>
                          </v:textbox>
                        </v:shape>
                        <v:shape id="Freeform 160" o:spid="_x0000_s1104"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L4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bw5RmZQBc3AAAA//8DAFBLAQItABQABgAIAAAAIQDb4fbL7gAAAIUBAAATAAAAAAAAAAAA&#10;AAAAAAAAAABbQ29udGVudF9UeXBlc10ueG1sUEsBAi0AFAAGAAgAAAAhAFr0LFu/AAAAFQEAAAsA&#10;AAAAAAAAAAAAAAAAHwEAAF9yZWxzLy5yZWxzUEsBAi0AFAAGAAgAAAAhAIMSAvjEAAAA3AAAAA8A&#10;AAAAAAAAAAAAAAAABwIAAGRycy9kb3ducmV2LnhtbFBLBQYAAAAAAwADALcAAAD4Ag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636A81E7" w14:textId="77777777" w:rsidR="00C82A49" w:rsidRDefault="00C82A49" w:rsidP="00214E3F">
                                <w:pPr>
                                  <w:spacing w:after="0"/>
                                  <w:textDirection w:val="btLr"/>
                                </w:pPr>
                              </w:p>
                            </w:txbxContent>
                          </v:textbox>
                        </v:shape>
                        <v:shape id="Freeform 161" o:spid="_x0000_s1105"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78DCA664" w14:textId="77777777" w:rsidR="00C82A49" w:rsidRDefault="00C82A49" w:rsidP="00214E3F">
                                <w:pPr>
                                  <w:spacing w:after="0"/>
                                  <w:textDirection w:val="btLr"/>
                                </w:pPr>
                              </w:p>
                            </w:txbxContent>
                          </v:textbox>
                        </v:shape>
                        <v:shape id="Freeform 162" o:spid="_x0000_s1106"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41383876" w14:textId="77777777" w:rsidR="00C82A49" w:rsidRDefault="00C82A49" w:rsidP="00214E3F">
                                <w:pPr>
                                  <w:spacing w:after="0"/>
                                  <w:textDirection w:val="btLr"/>
                                </w:pPr>
                              </w:p>
                            </w:txbxContent>
                          </v:textbox>
                        </v:shape>
                        <v:shape id="Freeform 163" o:spid="_x0000_s1107"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7C21EEF7" w14:textId="77777777" w:rsidR="00C82A49" w:rsidRDefault="00C82A49" w:rsidP="00214E3F">
                                <w:pPr>
                                  <w:spacing w:after="0"/>
                                  <w:textDirection w:val="btLr"/>
                                </w:pPr>
                              </w:p>
                            </w:txbxContent>
                          </v:textbox>
                        </v:shape>
                        <v:shape id="Freeform 164" o:spid="_x0000_s1108"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7DD9FAFC" w14:textId="77777777" w:rsidR="00C82A49" w:rsidRDefault="00C82A49" w:rsidP="00214E3F">
                                <w:pPr>
                                  <w:spacing w:after="0"/>
                                  <w:textDirection w:val="btLr"/>
                                </w:pPr>
                              </w:p>
                            </w:txbxContent>
                          </v:textbox>
                        </v:shape>
                        <v:shape id="Freeform 165" o:spid="_x0000_s1109"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489FDFF1" w14:textId="77777777" w:rsidR="00C82A49" w:rsidRDefault="00C82A49" w:rsidP="00214E3F">
                                <w:pPr>
                                  <w:spacing w:after="0"/>
                                  <w:textDirection w:val="btLr"/>
                                </w:pPr>
                              </w:p>
                            </w:txbxContent>
                          </v:textbox>
                        </v:shape>
                        <v:shape id="Freeform 166" o:spid="_x0000_s1110"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31732093" w14:textId="77777777" w:rsidR="00C82A49" w:rsidRDefault="00C82A49" w:rsidP="00214E3F">
                                <w:pPr>
                                  <w:spacing w:after="0"/>
                                  <w:textDirection w:val="btLr"/>
                                </w:pPr>
                              </w:p>
                            </w:txbxContent>
                          </v:textbox>
                        </v:shape>
                        <v:shape id="Freeform 167" o:spid="_x0000_s1111"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558260D3" w14:textId="77777777" w:rsidR="00C82A49" w:rsidRDefault="00C82A49" w:rsidP="00214E3F">
                                <w:pPr>
                                  <w:spacing w:after="0"/>
                                  <w:textDirection w:val="btLr"/>
                                </w:pPr>
                              </w:p>
                            </w:txbxContent>
                          </v:textbox>
                        </v:shape>
                        <v:shape id="Freeform 168" o:spid="_x0000_s1112"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7+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Zo5RmZQBc3AAAA//8DAFBLAQItABQABgAIAAAAIQDb4fbL7gAAAIUBAAATAAAAAAAAAAAA&#10;AAAAAAAAAABbQ29udGVudF9UeXBlc10ueG1sUEsBAi0AFAAGAAgAAAAhAFr0LFu/AAAAFQEAAAsA&#10;AAAAAAAAAAAAAAAAHwEAAF9yZWxzLy5yZWxzUEsBAi0AFAAGAAgAAAAhAH1kDv7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1A34B5DA" w14:textId="77777777" w:rsidR="00C82A49" w:rsidRDefault="00C82A49" w:rsidP="00214E3F">
                                <w:pPr>
                                  <w:spacing w:after="0"/>
                                  <w:textDirection w:val="btLr"/>
                                </w:pPr>
                              </w:p>
                            </w:txbxContent>
                          </v:textbox>
                        </v:shape>
                        <v:shape id="Freeform 169" o:spid="_x0000_s1113"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3EE0B7EC" w14:textId="77777777" w:rsidR="00C82A49" w:rsidRDefault="00C82A49" w:rsidP="00214E3F">
                                <w:pPr>
                                  <w:spacing w:after="0"/>
                                  <w:textDirection w:val="btLr"/>
                                </w:pPr>
                              </w:p>
                            </w:txbxContent>
                          </v:textbox>
                        </v:shape>
                        <v:shape id="Freeform 170" o:spid="_x0000_s1114"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741BEEE6" w14:textId="77777777" w:rsidR="00C82A49" w:rsidRDefault="00C82A49" w:rsidP="00214E3F">
                                <w:pPr>
                                  <w:spacing w:after="0"/>
                                  <w:textDirection w:val="btLr"/>
                                </w:pPr>
                              </w:p>
                            </w:txbxContent>
                          </v:textbox>
                        </v:shape>
                        <v:shape id="Freeform 171" o:spid="_x0000_s1115"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5D49702D" w14:textId="77777777" w:rsidR="00C82A49" w:rsidRDefault="00C82A49" w:rsidP="00214E3F">
                                <w:pPr>
                                  <w:spacing w:after="0"/>
                                  <w:textDirection w:val="btLr"/>
                                </w:pPr>
                              </w:p>
                            </w:txbxContent>
                          </v:textbox>
                        </v:shape>
                        <v:shape id="Freeform 172" o:spid="_x0000_s1116"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62F54A42" w14:textId="77777777" w:rsidR="00C82A49" w:rsidRDefault="00C82A49" w:rsidP="00214E3F">
                                <w:pPr>
                                  <w:spacing w:after="0"/>
                                  <w:textDirection w:val="btLr"/>
                                </w:pPr>
                              </w:p>
                            </w:txbxContent>
                          </v:textbox>
                        </v:shape>
                        <v:shape id="Freeform 173" o:spid="_x0000_s1117"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cxwwAAANwAAAAPAAAAZHJzL2Rvd25yZXYueG1sRE9Na8JA&#10;EL0X/A/LCN7qxgq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E6LnMc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56C0B80A" w14:textId="77777777" w:rsidR="00C82A49" w:rsidRDefault="00C82A49" w:rsidP="00214E3F">
                                <w:pPr>
                                  <w:spacing w:after="0"/>
                                  <w:textDirection w:val="btLr"/>
                                </w:pPr>
                              </w:p>
                            </w:txbxContent>
                          </v:textbox>
                        </v:shape>
                        <v:shape id="Freeform 174" o:spid="_x0000_s1118"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9FwwAAANwAAAAPAAAAZHJzL2Rvd25yZXYueG1sRE9Na8JA&#10;EL0X/A/LCN7qxiK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nEt/RcMAAADcAAAADwAA&#10;AAAAAAAAAAAAAAAHAgAAZHJzL2Rvd25yZXYueG1sUEsFBgAAAAADAAMAtwAAAPcCA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F8B2B6B" w14:textId="77777777" w:rsidR="00C82A49" w:rsidRDefault="00C82A49" w:rsidP="00214E3F">
                                <w:pPr>
                                  <w:spacing w:after="0"/>
                                  <w:textDirection w:val="btLr"/>
                                </w:pPr>
                              </w:p>
                            </w:txbxContent>
                          </v:textbox>
                        </v:shape>
                        <v:shape id="Freeform 175" o:spid="_x0000_s1119"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78581C37" w14:textId="77777777" w:rsidR="00C82A49" w:rsidRDefault="00C82A49" w:rsidP="00214E3F">
                                <w:pPr>
                                  <w:spacing w:after="0"/>
                                  <w:textDirection w:val="btLr"/>
                                </w:pPr>
                              </w:p>
                            </w:txbxContent>
                          </v:textbox>
                        </v:shape>
                      </v:group>
                      <w10:wrap type="square"/>
                    </v:group>
                  </w:pict>
                </mc:Fallback>
              </mc:AlternateContent>
            </w:r>
            <w:r>
              <w:rPr>
                <w:smallCaps/>
                <w:color w:val="30B787"/>
                <w:sz w:val="18"/>
                <w:szCs w:val="18"/>
              </w:rPr>
              <w:t xml:space="preserve">At CSIRO we shape the future </w:t>
            </w:r>
          </w:p>
          <w:p w14:paraId="585A6AC1" w14:textId="77777777" w:rsidR="00214E3F" w:rsidRDefault="00214E3F" w:rsidP="0012739E">
            <w:pPr>
              <w:pBdr>
                <w:top w:val="nil"/>
                <w:left w:val="nil"/>
                <w:bottom w:val="nil"/>
                <w:right w:val="nil"/>
                <w:between w:val="nil"/>
              </w:pBdr>
              <w:tabs>
                <w:tab w:val="left" w:pos="199"/>
              </w:tabs>
              <w:spacing w:after="0"/>
              <w:rPr>
                <w:b/>
                <w:sz w:val="18"/>
                <w:szCs w:val="18"/>
              </w:rPr>
            </w:pPr>
            <w:r>
              <w:rPr>
                <w:sz w:val="18"/>
                <w:szCs w:val="18"/>
              </w:rPr>
              <w:t>We do this by using science and technology to solve real issues. Our research makes a difference to industry, people and the planet.</w:t>
            </w:r>
          </w:p>
        </w:tc>
        <w:tc>
          <w:tcPr>
            <w:tcW w:w="457" w:type="dxa"/>
          </w:tcPr>
          <w:p w14:paraId="1FBE458F" w14:textId="77777777" w:rsidR="00214E3F" w:rsidRDefault="00214E3F" w:rsidP="0012739E">
            <w:pPr>
              <w:pBdr>
                <w:top w:val="nil"/>
                <w:left w:val="nil"/>
                <w:bottom w:val="nil"/>
                <w:right w:val="nil"/>
                <w:between w:val="nil"/>
              </w:pBdr>
              <w:spacing w:before="360" w:after="60"/>
              <w:rPr>
                <w:b/>
                <w:smallCaps/>
                <w:color w:val="30B787"/>
                <w:sz w:val="18"/>
                <w:szCs w:val="18"/>
              </w:rPr>
            </w:pPr>
          </w:p>
        </w:tc>
        <w:tc>
          <w:tcPr>
            <w:tcW w:w="4961" w:type="dxa"/>
          </w:tcPr>
          <w:p w14:paraId="4F0D2A00" w14:textId="77777777" w:rsidR="00214E3F" w:rsidRPr="003A0AEA" w:rsidRDefault="00214E3F" w:rsidP="0012739E">
            <w:pPr>
              <w:pBdr>
                <w:top w:val="nil"/>
                <w:left w:val="nil"/>
                <w:bottom w:val="nil"/>
                <w:right w:val="nil"/>
                <w:between w:val="nil"/>
              </w:pBdr>
              <w:tabs>
                <w:tab w:val="left" w:pos="199"/>
              </w:tabs>
              <w:spacing w:after="0"/>
              <w:rPr>
                <w:b/>
                <w:sz w:val="18"/>
                <w:szCs w:val="18"/>
                <w:lang w:val="fr-FR"/>
              </w:rPr>
            </w:pPr>
          </w:p>
          <w:p w14:paraId="47112CC6" w14:textId="77777777" w:rsidR="00214E3F" w:rsidRDefault="00214E3F" w:rsidP="0012739E">
            <w:pPr>
              <w:pBdr>
                <w:top w:val="nil"/>
                <w:left w:val="nil"/>
                <w:bottom w:val="nil"/>
                <w:right w:val="nil"/>
                <w:between w:val="nil"/>
              </w:pBdr>
              <w:tabs>
                <w:tab w:val="left" w:pos="199"/>
              </w:tabs>
              <w:spacing w:after="0"/>
              <w:rPr>
                <w:b/>
                <w:color w:val="FFFFFF"/>
                <w:sz w:val="18"/>
                <w:szCs w:val="18"/>
              </w:rPr>
            </w:pPr>
            <w:r>
              <w:rPr>
                <w:color w:val="FFFFFF"/>
                <w:sz w:val="18"/>
                <w:szCs w:val="18"/>
              </w:rPr>
              <w:t xml:space="preserve">w </w:t>
            </w:r>
            <w:r>
              <w:rPr>
                <w:color w:val="FFFFFF"/>
                <w:sz w:val="18"/>
                <w:szCs w:val="18"/>
              </w:rPr>
              <w:tab/>
              <w:t>www.data61.csiro.au</w:t>
            </w:r>
          </w:p>
        </w:tc>
      </w:tr>
    </w:tbl>
    <w:p w14:paraId="16639EFA" w14:textId="77777777" w:rsidR="00A14107" w:rsidRPr="000064C3" w:rsidRDefault="00A14107" w:rsidP="00214E3F">
      <w:pPr>
        <w:spacing w:after="0"/>
        <w:rPr>
          <w:rFonts w:asciiTheme="minorHAnsi" w:hAnsiTheme="minorHAnsi" w:cstheme="minorHAnsi"/>
          <w:sz w:val="18"/>
        </w:rPr>
      </w:pPr>
    </w:p>
    <w:sectPr w:rsidR="00A14107" w:rsidRPr="000064C3" w:rsidSect="001353B6">
      <w:headerReference w:type="even" r:id="rId137"/>
      <w:headerReference w:type="default" r:id="rId138"/>
      <w:footerReference w:type="even" r:id="rId139"/>
      <w:footerReference w:type="default" r:id="rId140"/>
      <w:pgSz w:w="11906" w:h="16838" w:code="9"/>
      <w:pgMar w:top="1134" w:right="1134" w:bottom="1134" w:left="1134" w:header="510" w:footer="624" w:gutter="0"/>
      <w:cols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99609" w14:textId="77777777" w:rsidR="008F07DF" w:rsidRDefault="008F07DF" w:rsidP="009964E7">
      <w:r>
        <w:separator/>
      </w:r>
    </w:p>
    <w:p w14:paraId="3F5DA545" w14:textId="77777777" w:rsidR="008F07DF" w:rsidRDefault="008F07DF"/>
  </w:endnote>
  <w:endnote w:type="continuationSeparator" w:id="0">
    <w:p w14:paraId="6294ED22" w14:textId="77777777" w:rsidR="008F07DF" w:rsidRDefault="008F07DF" w:rsidP="009964E7">
      <w:r>
        <w:continuationSeparator/>
      </w:r>
    </w:p>
    <w:p w14:paraId="065A111D" w14:textId="77777777" w:rsidR="008F07DF" w:rsidRDefault="008F07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Sans 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EC4E" w14:textId="4CA73857" w:rsidR="00C82A49" w:rsidRPr="0061097B" w:rsidRDefault="00C82A49" w:rsidP="0061097B">
    <w:pPr>
      <w:pStyle w:val="Footer"/>
      <w:tabs>
        <w:tab w:val="clear" w:pos="9026"/>
        <w:tab w:val="right" w:pos="9638"/>
      </w:tabs>
      <w:jc w:val="center"/>
      <w:rPr>
        <w:sz w:val="18"/>
        <w:szCs w:val="18"/>
      </w:rPr>
    </w:pPr>
    <w:r>
      <w:rPr>
        <w:color w:val="FF0000"/>
        <w:sz w:val="18"/>
        <w:szCs w:val="18"/>
      </w:rPr>
      <w:tab/>
    </w:r>
    <w:r w:rsidRPr="00D9151C">
      <w:rPr>
        <w:color w:val="FF0000"/>
        <w:sz w:val="18"/>
        <w:szCs w:val="18"/>
      </w:rPr>
      <w:t>Sensitive: NSW Cabinet</w:t>
    </w:r>
    <w:r w:rsidRPr="0061097B">
      <w:rPr>
        <w:sz w:val="18"/>
        <w:szCs w:val="18"/>
      </w:rPr>
      <w:tab/>
    </w:r>
    <w:sdt>
      <w:sdtPr>
        <w:rPr>
          <w:sz w:val="18"/>
          <w:szCs w:val="18"/>
        </w:rPr>
        <w:id w:val="13638450"/>
        <w:docPartObj>
          <w:docPartGallery w:val="Page Numbers (Bottom of Page)"/>
          <w:docPartUnique/>
        </w:docPartObj>
      </w:sdtPr>
      <w:sdtContent>
        <w:r w:rsidRPr="0061097B">
          <w:rPr>
            <w:sz w:val="18"/>
            <w:szCs w:val="18"/>
          </w:rPr>
          <w:t xml:space="preserve">     </w:t>
        </w:r>
        <w:r>
          <w:rPr>
            <w:sz w:val="18"/>
            <w:szCs w:val="18"/>
          </w:rPr>
          <w:t>Page</w:t>
        </w:r>
        <w:r w:rsidRPr="0061097B">
          <w:rPr>
            <w:sz w:val="18"/>
            <w:szCs w:val="18"/>
          </w:rPr>
          <w:t xml:space="preserve">  </w:t>
        </w:r>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30</w:t>
        </w:r>
        <w:r w:rsidRPr="0061097B">
          <w:rPr>
            <w:noProof/>
            <w:sz w:val="18"/>
            <w:szCs w:val="18"/>
          </w:rPr>
          <w:fldChar w:fldCharType="end"/>
        </w:r>
      </w:sdtContent>
    </w:sdt>
  </w:p>
  <w:p w14:paraId="4D5B64AC" w14:textId="77777777" w:rsidR="00C82A49" w:rsidRDefault="00C82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F873" w14:textId="15B56323" w:rsidR="00C82A49" w:rsidRPr="0061097B" w:rsidRDefault="00C82A49" w:rsidP="0061097B">
    <w:pPr>
      <w:pStyle w:val="Footer"/>
      <w:tabs>
        <w:tab w:val="clear" w:pos="9026"/>
        <w:tab w:val="right" w:pos="9638"/>
      </w:tabs>
      <w:jc w:val="center"/>
      <w:rPr>
        <w:sz w:val="18"/>
        <w:szCs w:val="18"/>
      </w:rPr>
    </w:pPr>
    <w:r w:rsidRPr="0061097B">
      <w:rPr>
        <w:sz w:val="18"/>
        <w:szCs w:val="18"/>
      </w:rPr>
      <w:tab/>
    </w:r>
    <w:r w:rsidRPr="00D9151C">
      <w:rPr>
        <w:color w:val="FF0000"/>
        <w:sz w:val="18"/>
        <w:szCs w:val="18"/>
      </w:rPr>
      <w:t>Sensitive: NSW Cabinet</w:t>
    </w:r>
    <w:r w:rsidRPr="0061097B">
      <w:rPr>
        <w:sz w:val="18"/>
        <w:szCs w:val="18"/>
      </w:rPr>
      <w:tab/>
      <w:t xml:space="preserve">     </w:t>
    </w:r>
    <w:r>
      <w:rPr>
        <w:sz w:val="18"/>
        <w:szCs w:val="18"/>
      </w:rPr>
      <w:t>Page</w:t>
    </w:r>
    <w:r w:rsidRPr="0061097B">
      <w:rPr>
        <w:sz w:val="18"/>
        <w:szCs w:val="18"/>
      </w:rPr>
      <w:t xml:space="preserve">  </w:t>
    </w:r>
    <w:sdt>
      <w:sdtPr>
        <w:rPr>
          <w:sz w:val="18"/>
          <w:szCs w:val="18"/>
        </w:rPr>
        <w:id w:val="1370708"/>
        <w:docPartObj>
          <w:docPartGallery w:val="Page Numbers (Bottom of Page)"/>
          <w:docPartUnique/>
        </w:docPartObj>
      </w:sdtPr>
      <w:sdtContent>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31</w:t>
        </w:r>
        <w:r w:rsidRPr="0061097B">
          <w:rPr>
            <w:noProof/>
            <w:sz w:val="18"/>
            <w:szCs w:val="18"/>
          </w:rPr>
          <w:fldChar w:fldCharType="end"/>
        </w:r>
      </w:sdtContent>
    </w:sdt>
  </w:p>
  <w:p w14:paraId="35C018CA" w14:textId="77777777" w:rsidR="00C82A49" w:rsidRDefault="00C82A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33C8" w14:textId="77777777" w:rsidR="00C82A49" w:rsidRDefault="00C82A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0E6E" w14:textId="77777777" w:rsidR="00C82A49" w:rsidRDefault="00C82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9978A" w14:textId="77777777" w:rsidR="008F07DF" w:rsidRDefault="008F07DF" w:rsidP="009964E7">
      <w:r>
        <w:separator/>
      </w:r>
    </w:p>
    <w:p w14:paraId="200735B8" w14:textId="77777777" w:rsidR="008F07DF" w:rsidRDefault="008F07DF"/>
  </w:footnote>
  <w:footnote w:type="continuationSeparator" w:id="0">
    <w:p w14:paraId="7658416A" w14:textId="77777777" w:rsidR="008F07DF" w:rsidRDefault="008F07DF" w:rsidP="009964E7">
      <w:r>
        <w:continuationSeparator/>
      </w:r>
    </w:p>
    <w:p w14:paraId="32D277FE" w14:textId="77777777" w:rsidR="008F07DF" w:rsidRDefault="008F07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2EED" w14:textId="33377753" w:rsidR="00C82A49" w:rsidRDefault="00C82A49">
    <w:pPr>
      <w:pStyle w:val="Header"/>
    </w:pPr>
  </w:p>
  <w:p w14:paraId="1DBE0B8C" w14:textId="385C64E7" w:rsidR="00C82A49" w:rsidRDefault="00C82A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C108E" w14:textId="2A4B1C1D" w:rsidR="00C82A49" w:rsidRDefault="00C82A49">
    <w:pPr>
      <w:pStyle w:val="Header"/>
    </w:pPr>
    <w:r>
      <w:rPr>
        <w:noProof/>
      </w:rPr>
      <w:pict w14:anchorId="09F22A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5501564" o:spid="_x0000_s2071" type="#_x0000_t136" style="position:absolute;margin-left:0;margin-top:0;width:424.65pt;height:254.75pt;rotation:315;z-index:-2516377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0653" w14:textId="7275856A" w:rsidR="00C82A49" w:rsidRDefault="00C82A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A016" w14:textId="77777777" w:rsidR="00C82A49" w:rsidRDefault="00C82A49">
    <w:pPr>
      <w:pStyle w:val="Header"/>
    </w:pPr>
    <w:r>
      <w:rPr>
        <w:noProof/>
      </w:rPr>
      <w:pict w14:anchorId="73BF71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24.65pt;height:254.75pt;rotation:315;z-index:-2516295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D50AB" w14:textId="52DFF997" w:rsidR="00C82A49" w:rsidRDefault="00C82A49"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0C4D498"/>
    <w:lvl w:ilvl="0">
      <w:start w:val="1"/>
      <w:numFmt w:val="lowerLetter"/>
      <w:pStyle w:val="ListNumber2"/>
      <w:lvlText w:val="%1."/>
      <w:lvlJc w:val="left"/>
      <w:pPr>
        <w:ind w:left="643" w:hanging="360"/>
      </w:pPr>
      <w:rPr>
        <w:rFonts w:hint="default"/>
      </w:r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60A9B14"/>
    <w:lvl w:ilvl="0">
      <w:start w:val="1"/>
      <w:numFmt w:val="bullet"/>
      <w:pStyle w:val="ListNumber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5" w15:restartNumberingAfterBreak="0">
    <w:nsid w:val="FFFFFF88"/>
    <w:multiLevelType w:val="singleLevel"/>
    <w:tmpl w:val="D0B6620C"/>
    <w:lvl w:ilvl="0">
      <w:start w:val="1"/>
      <w:numFmt w:val="decimal"/>
      <w:pStyle w:val="ListBullet4"/>
      <w:lvlText w:val="%1."/>
      <w:lvlJc w:val="left"/>
      <w:pPr>
        <w:ind w:left="360" w:hanging="360"/>
      </w:pPr>
      <w:rPr>
        <w:rFonts w:cs="Times New Roman"/>
      </w:rPr>
    </w:lvl>
  </w:abstractNum>
  <w:abstractNum w:abstractNumId="6" w15:restartNumberingAfterBreak="0">
    <w:nsid w:val="00000001"/>
    <w:multiLevelType w:val="multilevel"/>
    <w:tmpl w:val="D9B81468"/>
    <w:name w:val="WW8Num1"/>
    <w:lvl w:ilvl="0">
      <w:start w:val="1"/>
      <w:numFmt w:val="decimal"/>
      <w:pStyle w:val="Head1"/>
      <w:lvlText w:val="%1."/>
      <w:lvlJc w:val="left"/>
      <w:pPr>
        <w:tabs>
          <w:tab w:val="num" w:pos="0"/>
        </w:tabs>
        <w:ind w:left="360" w:hanging="360"/>
      </w:pPr>
      <w:rPr>
        <w:sz w:val="28"/>
        <w:szCs w:val="28"/>
      </w:rPr>
    </w:lvl>
    <w:lvl w:ilvl="1">
      <w:start w:val="1"/>
      <w:numFmt w:val="decimal"/>
      <w:pStyle w:val="Head2"/>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9D0261C"/>
    <w:multiLevelType w:val="hybridMultilevel"/>
    <w:tmpl w:val="01FED5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BA56088"/>
    <w:multiLevelType w:val="hybridMultilevel"/>
    <w:tmpl w:val="14704B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B26DB8"/>
    <w:multiLevelType w:val="hybridMultilevel"/>
    <w:tmpl w:val="F45AA9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8055D3"/>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336251E"/>
    <w:multiLevelType w:val="hybridMultilevel"/>
    <w:tmpl w:val="640CB006"/>
    <w:lvl w:ilvl="0" w:tplc="11FC6C72">
      <w:start w:val="1"/>
      <w:numFmt w:val="bullet"/>
      <w:lvlText w:val=""/>
      <w:lvlJc w:val="left"/>
      <w:pPr>
        <w:ind w:left="360" w:hanging="360"/>
      </w:pPr>
      <w:rPr>
        <w:rFonts w:ascii="Symbol" w:hAnsi="Symbol" w:hint="default"/>
      </w:rPr>
    </w:lvl>
    <w:lvl w:ilvl="1" w:tplc="6F184E4A">
      <w:start w:val="1"/>
      <w:numFmt w:val="bullet"/>
      <w:pStyle w:val="LOMbullet1"/>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2" w15:restartNumberingAfterBreak="0">
    <w:nsid w:val="15B20E39"/>
    <w:multiLevelType w:val="hybridMultilevel"/>
    <w:tmpl w:val="8E88643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2A44E9"/>
    <w:multiLevelType w:val="hybridMultilevel"/>
    <w:tmpl w:val="B55C27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DC36E64"/>
    <w:multiLevelType w:val="hybridMultilevel"/>
    <w:tmpl w:val="8D6007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7"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2D3D2C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17E7C3C"/>
    <w:multiLevelType w:val="hybridMultilevel"/>
    <w:tmpl w:val="C0AAE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441634E"/>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7381F50"/>
    <w:multiLevelType w:val="hybridMultilevel"/>
    <w:tmpl w:val="CF6E518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AA791B"/>
    <w:multiLevelType w:val="hybridMultilevel"/>
    <w:tmpl w:val="46EE8886"/>
    <w:lvl w:ilvl="0" w:tplc="0C090019">
      <w:start w:val="1"/>
      <w:numFmt w:val="decimal"/>
      <w:pStyle w:val="NumList"/>
      <w:lvlText w:val="%1."/>
      <w:lvlJc w:val="left"/>
      <w:pPr>
        <w:ind w:left="720" w:hanging="360"/>
      </w:pPr>
    </w:lvl>
    <w:lvl w:ilvl="1" w:tplc="0C090017">
      <w:start w:val="1"/>
      <w:numFmt w:val="lowerLetter"/>
      <w:lvlText w:val="%2)"/>
      <w:lvlJc w:val="left"/>
      <w:pPr>
        <w:tabs>
          <w:tab w:val="num" w:pos="1800"/>
        </w:tabs>
        <w:ind w:left="1800" w:hanging="360"/>
      </w:pPr>
    </w:lvl>
    <w:lvl w:ilvl="2" w:tplc="0C09001B">
      <w:start w:val="1"/>
      <w:numFmt w:val="decimal"/>
      <w:lvlText w:val="%3."/>
      <w:lvlJc w:val="left"/>
      <w:pPr>
        <w:tabs>
          <w:tab w:val="num" w:pos="2520"/>
        </w:tabs>
        <w:ind w:left="2520" w:hanging="360"/>
      </w:pPr>
    </w:lvl>
    <w:lvl w:ilvl="3" w:tplc="0C09000F">
      <w:start w:val="1"/>
      <w:numFmt w:val="decimal"/>
      <w:lvlText w:val="%4."/>
      <w:lvlJc w:val="left"/>
      <w:pPr>
        <w:tabs>
          <w:tab w:val="num" w:pos="3240"/>
        </w:tabs>
        <w:ind w:left="3240" w:hanging="360"/>
      </w:pPr>
    </w:lvl>
    <w:lvl w:ilvl="4" w:tplc="0C090019">
      <w:start w:val="1"/>
      <w:numFmt w:val="decimal"/>
      <w:lvlText w:val="%5."/>
      <w:lvlJc w:val="left"/>
      <w:pPr>
        <w:tabs>
          <w:tab w:val="num" w:pos="3960"/>
        </w:tabs>
        <w:ind w:left="3960" w:hanging="360"/>
      </w:pPr>
    </w:lvl>
    <w:lvl w:ilvl="5" w:tplc="0C09001B">
      <w:start w:val="1"/>
      <w:numFmt w:val="decimal"/>
      <w:lvlText w:val="%6."/>
      <w:lvlJc w:val="left"/>
      <w:pPr>
        <w:tabs>
          <w:tab w:val="num" w:pos="4680"/>
        </w:tabs>
        <w:ind w:left="4680" w:hanging="360"/>
      </w:pPr>
    </w:lvl>
    <w:lvl w:ilvl="6" w:tplc="0C09000F">
      <w:start w:val="1"/>
      <w:numFmt w:val="decimal"/>
      <w:lvlText w:val="%7."/>
      <w:lvlJc w:val="left"/>
      <w:pPr>
        <w:tabs>
          <w:tab w:val="num" w:pos="5400"/>
        </w:tabs>
        <w:ind w:left="5400" w:hanging="360"/>
      </w:pPr>
    </w:lvl>
    <w:lvl w:ilvl="7" w:tplc="0C090019">
      <w:start w:val="1"/>
      <w:numFmt w:val="decimal"/>
      <w:lvlText w:val="%8."/>
      <w:lvlJc w:val="left"/>
      <w:pPr>
        <w:tabs>
          <w:tab w:val="num" w:pos="6120"/>
        </w:tabs>
        <w:ind w:left="6120" w:hanging="360"/>
      </w:pPr>
    </w:lvl>
    <w:lvl w:ilvl="8" w:tplc="0C09001B">
      <w:start w:val="1"/>
      <w:numFmt w:val="decimal"/>
      <w:lvlText w:val="%9."/>
      <w:lvlJc w:val="left"/>
      <w:pPr>
        <w:tabs>
          <w:tab w:val="num" w:pos="6840"/>
        </w:tabs>
        <w:ind w:left="6840" w:hanging="360"/>
      </w:pPr>
    </w:lvl>
  </w:abstractNum>
  <w:abstractNum w:abstractNumId="24" w15:restartNumberingAfterBreak="0">
    <w:nsid w:val="4135544A"/>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65682E"/>
    <w:multiLevelType w:val="multilevel"/>
    <w:tmpl w:val="B87E5BAC"/>
    <w:styleLink w:val="Bullets"/>
    <w:lvl w:ilvl="0">
      <w:start w:val="1"/>
      <w:numFmt w:val="bullet"/>
      <w:pStyle w:val="ListBullet"/>
      <w:lvlText w:val=""/>
      <w:lvlJc w:val="left"/>
      <w:pPr>
        <w:tabs>
          <w:tab w:val="num" w:pos="1390"/>
        </w:tabs>
        <w:ind w:left="1390" w:hanging="199"/>
      </w:pPr>
      <w:rPr>
        <w:rFonts w:ascii="Symbol" w:hAnsi="Symbol" w:hint="default"/>
      </w:rPr>
    </w:lvl>
    <w:lvl w:ilvl="1">
      <w:start w:val="1"/>
      <w:numFmt w:val="bullet"/>
      <w:pStyle w:val="ListBullet2"/>
      <w:lvlText w:val="–"/>
      <w:lvlJc w:val="left"/>
      <w:pPr>
        <w:tabs>
          <w:tab w:val="num" w:pos="1588"/>
        </w:tabs>
        <w:ind w:left="1588" w:hanging="198"/>
      </w:pPr>
      <w:rPr>
        <w:rFonts w:ascii="Arial" w:hAnsi="Arial" w:hint="default"/>
      </w:rPr>
    </w:lvl>
    <w:lvl w:ilvl="2">
      <w:start w:val="1"/>
      <w:numFmt w:val="bullet"/>
      <w:pStyle w:val="ListBullet3"/>
      <w:lvlText w:val="–"/>
      <w:lvlJc w:val="left"/>
      <w:pPr>
        <w:tabs>
          <w:tab w:val="num" w:pos="1786"/>
        </w:tabs>
        <w:ind w:left="1786" w:hanging="198"/>
      </w:pPr>
      <w:rPr>
        <w:rFonts w:ascii="Arial" w:hAnsi="Arial" w:hint="default"/>
      </w:rPr>
    </w:lvl>
    <w:lvl w:ilvl="3">
      <w:start w:val="1"/>
      <w:numFmt w:val="none"/>
      <w:lvlText w:val=""/>
      <w:lvlJc w:val="left"/>
      <w:pPr>
        <w:ind w:left="4071" w:hanging="360"/>
      </w:pPr>
      <w:rPr>
        <w:rFonts w:cs="Times New Roman" w:hint="default"/>
      </w:rPr>
    </w:lvl>
    <w:lvl w:ilvl="4">
      <w:start w:val="1"/>
      <w:numFmt w:val="none"/>
      <w:lvlText w:val=""/>
      <w:lvlJc w:val="left"/>
      <w:pPr>
        <w:ind w:left="4791" w:hanging="360"/>
      </w:pPr>
      <w:rPr>
        <w:rFonts w:cs="Times New Roman" w:hint="default"/>
      </w:rPr>
    </w:lvl>
    <w:lvl w:ilvl="5">
      <w:start w:val="1"/>
      <w:numFmt w:val="none"/>
      <w:lvlText w:val=""/>
      <w:lvlJc w:val="left"/>
      <w:pPr>
        <w:ind w:left="5511" w:hanging="360"/>
      </w:pPr>
      <w:rPr>
        <w:rFonts w:cs="Times New Roman" w:hint="default"/>
      </w:rPr>
    </w:lvl>
    <w:lvl w:ilvl="6">
      <w:start w:val="1"/>
      <w:numFmt w:val="none"/>
      <w:lvlText w:val=""/>
      <w:lvlJc w:val="left"/>
      <w:pPr>
        <w:ind w:left="6231" w:hanging="360"/>
      </w:pPr>
      <w:rPr>
        <w:rFonts w:cs="Times New Roman" w:hint="default"/>
      </w:rPr>
    </w:lvl>
    <w:lvl w:ilvl="7">
      <w:start w:val="1"/>
      <w:numFmt w:val="none"/>
      <w:lvlText w:val=""/>
      <w:lvlJc w:val="left"/>
      <w:pPr>
        <w:ind w:left="6951" w:hanging="360"/>
      </w:pPr>
      <w:rPr>
        <w:rFonts w:cs="Times New Roman" w:hint="default"/>
      </w:rPr>
    </w:lvl>
    <w:lvl w:ilvl="8">
      <w:start w:val="1"/>
      <w:numFmt w:val="none"/>
      <w:lvlText w:val=""/>
      <w:lvlJc w:val="left"/>
      <w:pPr>
        <w:ind w:left="7671" w:hanging="360"/>
      </w:pPr>
      <w:rPr>
        <w:rFonts w:cs="Times New Roman" w:hint="default"/>
      </w:rPr>
    </w:lvl>
  </w:abstractNum>
  <w:abstractNum w:abstractNumId="26" w15:restartNumberingAfterBreak="0">
    <w:nsid w:val="44664B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76F1ED1"/>
    <w:multiLevelType w:val="hybridMultilevel"/>
    <w:tmpl w:val="4564902A"/>
    <w:lvl w:ilvl="0" w:tplc="468E4206">
      <w:start w:val="1"/>
      <w:numFmt w:val="bullet"/>
      <w:pStyle w:val="bullet1"/>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4D4204C"/>
    <w:multiLevelType w:val="hybridMultilevel"/>
    <w:tmpl w:val="8B90B2FA"/>
    <w:lvl w:ilvl="0" w:tplc="D4207A88">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444BE6"/>
    <w:multiLevelType w:val="multilevel"/>
    <w:tmpl w:val="8FCAC232"/>
    <w:lvl w:ilvl="0">
      <w:start w:val="1"/>
      <w:numFmt w:val="decimal"/>
      <w:pStyle w:val="Heading1"/>
      <w:lvlText w:val="%1"/>
      <w:lvlJc w:val="left"/>
      <w:pPr>
        <w:ind w:left="432" w:hanging="432"/>
      </w:pPr>
      <w:rPr>
        <w:rFonts w:cs="Times New Roman" w:hint="default"/>
        <w:sz w:val="44"/>
        <w:szCs w:val="44"/>
      </w:rPr>
    </w:lvl>
    <w:lvl w:ilvl="1">
      <w:start w:val="1"/>
      <w:numFmt w:val="decimal"/>
      <w:pStyle w:val="Heading2"/>
      <w:lvlText w:val="%1.%2"/>
      <w:lvlJc w:val="left"/>
      <w:pPr>
        <w:ind w:left="576" w:hanging="576"/>
      </w:pPr>
      <w:rPr>
        <w:rFonts w:cs="Times New Roman" w:hint="default"/>
        <w:i w:val="0"/>
        <w:sz w:val="32"/>
        <w:szCs w:val="32"/>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5A1767B6"/>
    <w:multiLevelType w:val="multilevel"/>
    <w:tmpl w:val="097E6B8A"/>
    <w:styleLink w:val="Numbers"/>
    <w:lvl w:ilvl="0">
      <w:start w:val="1"/>
      <w:numFmt w:val="decimal"/>
      <w:pStyle w:val="ListNumber"/>
      <w:lvlText w:val="%1."/>
      <w:lvlJc w:val="left"/>
      <w:pPr>
        <w:tabs>
          <w:tab w:val="num" w:pos="454"/>
        </w:tabs>
        <w:ind w:left="454" w:hanging="227"/>
      </w:pPr>
      <w:rPr>
        <w:rFonts w:cs="Times New Roman" w:hint="default"/>
      </w:rPr>
    </w:lvl>
    <w:lvl w:ilvl="1">
      <w:start w:val="1"/>
      <w:numFmt w:val="none"/>
      <w:lvlText w:val=""/>
      <w:lvlJc w:val="left"/>
      <w:pPr>
        <w:ind w:left="1667" w:hanging="360"/>
      </w:pPr>
      <w:rPr>
        <w:rFonts w:cs="Times New Roman" w:hint="default"/>
      </w:rPr>
    </w:lvl>
    <w:lvl w:ilvl="2">
      <w:start w:val="1"/>
      <w:numFmt w:val="none"/>
      <w:lvlText w:val=""/>
      <w:lvlJc w:val="right"/>
      <w:pPr>
        <w:ind w:left="2387" w:hanging="180"/>
      </w:pPr>
      <w:rPr>
        <w:rFonts w:cs="Times New Roman" w:hint="default"/>
      </w:rPr>
    </w:lvl>
    <w:lvl w:ilvl="3">
      <w:start w:val="1"/>
      <w:numFmt w:val="none"/>
      <w:lvlText w:val=""/>
      <w:lvlJc w:val="left"/>
      <w:pPr>
        <w:ind w:left="3107" w:hanging="360"/>
      </w:pPr>
      <w:rPr>
        <w:rFonts w:cs="Times New Roman" w:hint="default"/>
      </w:rPr>
    </w:lvl>
    <w:lvl w:ilvl="4">
      <w:start w:val="1"/>
      <w:numFmt w:val="none"/>
      <w:lvlText w:val=""/>
      <w:lvlJc w:val="left"/>
      <w:pPr>
        <w:ind w:left="3827" w:hanging="360"/>
      </w:pPr>
      <w:rPr>
        <w:rFonts w:cs="Times New Roman" w:hint="default"/>
      </w:rPr>
    </w:lvl>
    <w:lvl w:ilvl="5">
      <w:start w:val="1"/>
      <w:numFmt w:val="none"/>
      <w:lvlText w:val=""/>
      <w:lvlJc w:val="right"/>
      <w:pPr>
        <w:ind w:left="4547" w:hanging="180"/>
      </w:pPr>
      <w:rPr>
        <w:rFonts w:cs="Times New Roman" w:hint="default"/>
      </w:rPr>
    </w:lvl>
    <w:lvl w:ilvl="6">
      <w:start w:val="1"/>
      <w:numFmt w:val="none"/>
      <w:lvlText w:val=""/>
      <w:lvlJc w:val="left"/>
      <w:pPr>
        <w:ind w:left="5267" w:hanging="360"/>
      </w:pPr>
      <w:rPr>
        <w:rFonts w:cs="Times New Roman" w:hint="default"/>
      </w:rPr>
    </w:lvl>
    <w:lvl w:ilvl="7">
      <w:start w:val="1"/>
      <w:numFmt w:val="none"/>
      <w:lvlText w:val=""/>
      <w:lvlJc w:val="left"/>
      <w:pPr>
        <w:ind w:left="5987" w:hanging="360"/>
      </w:pPr>
      <w:rPr>
        <w:rFonts w:cs="Times New Roman" w:hint="default"/>
      </w:rPr>
    </w:lvl>
    <w:lvl w:ilvl="8">
      <w:start w:val="1"/>
      <w:numFmt w:val="none"/>
      <w:lvlText w:val=""/>
      <w:lvlJc w:val="right"/>
      <w:pPr>
        <w:ind w:left="6707" w:hanging="180"/>
      </w:pPr>
      <w:rPr>
        <w:rFonts w:cs="Times New Roman" w:hint="default"/>
      </w:rPr>
    </w:lvl>
  </w:abstractNum>
  <w:abstractNum w:abstractNumId="31" w15:restartNumberingAfterBreak="0">
    <w:nsid w:val="5EAE7A4D"/>
    <w:multiLevelType w:val="multilevel"/>
    <w:tmpl w:val="0A0AA224"/>
    <w:styleLink w:val="Style1"/>
    <w:lvl w:ilvl="0">
      <w:start w:val="1"/>
      <w:numFmt w:val="upperLetter"/>
      <w:lvlText w:val="%1."/>
      <w:lvlJc w:val="left"/>
      <w:pPr>
        <w:ind w:left="1080" w:hanging="360"/>
      </w:pPr>
      <w:rPr>
        <w:rFonts w:hint="default"/>
      </w:rPr>
    </w:lvl>
    <w:lvl w:ilvl="1">
      <w:start w:val="1"/>
      <w:numFmt w:val="decimal"/>
      <w:lvlText w:val="%1.%2  "/>
      <w:lvlJc w:val="left"/>
      <w:pPr>
        <w:ind w:left="1800" w:hanging="180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3" w15:restartNumberingAfterBreak="0">
    <w:nsid w:val="62651787"/>
    <w:multiLevelType w:val="hybridMultilevel"/>
    <w:tmpl w:val="A65461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6063429"/>
    <w:multiLevelType w:val="multilevel"/>
    <w:tmpl w:val="3C8E6CBE"/>
    <w:lvl w:ilvl="0">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5" w15:restartNumberingAfterBreak="0">
    <w:nsid w:val="68AA0C06"/>
    <w:multiLevelType w:val="hybridMultilevel"/>
    <w:tmpl w:val="255A4388"/>
    <w:lvl w:ilvl="0" w:tplc="74EC274E">
      <w:start w:val="1"/>
      <w:numFmt w:val="upperLetter"/>
      <w:pStyle w:val="Appendix1"/>
      <w:lvlText w:val="Appendix %1.  "/>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C73C79"/>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3A184A"/>
    <w:multiLevelType w:val="hybridMultilevel"/>
    <w:tmpl w:val="C2AE35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4168FA"/>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FB1709C"/>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25"/>
  </w:num>
  <w:num w:numId="7">
    <w:abstractNumId w:val="16"/>
  </w:num>
  <w:num w:numId="8">
    <w:abstractNumId w:val="15"/>
  </w:num>
  <w:num w:numId="9">
    <w:abstractNumId w:val="30"/>
  </w:num>
  <w:num w:numId="10">
    <w:abstractNumId w:val="21"/>
  </w:num>
  <w:num w:numId="11">
    <w:abstractNumId w:val="17"/>
  </w:num>
  <w:num w:numId="12">
    <w:abstractNumId w:val="32"/>
  </w:num>
  <w:num w:numId="13">
    <w:abstractNumId w:val="0"/>
  </w:num>
  <w:num w:numId="14">
    <w:abstractNumId w:val="29"/>
  </w:num>
  <w:num w:numId="15">
    <w:abstractNumId w:val="34"/>
  </w:num>
  <w:num w:numId="16">
    <w:abstractNumId w:val="23"/>
  </w:num>
  <w:num w:numId="17">
    <w:abstractNumId w:val="28"/>
  </w:num>
  <w:num w:numId="18">
    <w:abstractNumId w:val="6"/>
  </w:num>
  <w:num w:numId="19">
    <w:abstractNumId w:val="11"/>
  </w:num>
  <w:num w:numId="20">
    <w:abstractNumId w:val="36"/>
  </w:num>
  <w:num w:numId="21">
    <w:abstractNumId w:val="33"/>
  </w:num>
  <w:num w:numId="22">
    <w:abstractNumId w:val="22"/>
  </w:num>
  <w:num w:numId="23">
    <w:abstractNumId w:val="35"/>
  </w:num>
  <w:num w:numId="24">
    <w:abstractNumId w:val="31"/>
  </w:num>
  <w:num w:numId="25">
    <w:abstractNumId w:val="14"/>
  </w:num>
  <w:num w:numId="26">
    <w:abstractNumId w:val="27"/>
  </w:num>
  <w:num w:numId="27">
    <w:abstractNumId w:val="12"/>
  </w:num>
  <w:num w:numId="28">
    <w:abstractNumId w:val="13"/>
  </w:num>
  <w:num w:numId="29">
    <w:abstractNumId w:val="8"/>
  </w:num>
  <w:num w:numId="30">
    <w:abstractNumId w:val="37"/>
  </w:num>
  <w:num w:numId="31">
    <w:abstractNumId w:val="19"/>
  </w:num>
  <w:num w:numId="32">
    <w:abstractNumId w:val="7"/>
  </w:num>
  <w:num w:numId="33">
    <w:abstractNumId w:val="9"/>
  </w:num>
  <w:num w:numId="34">
    <w:abstractNumId w:val="39"/>
  </w:num>
  <w:num w:numId="35">
    <w:abstractNumId w:val="10"/>
  </w:num>
  <w:num w:numId="36">
    <w:abstractNumId w:val="18"/>
  </w:num>
  <w:num w:numId="37">
    <w:abstractNumId w:val="20"/>
  </w:num>
  <w:num w:numId="38">
    <w:abstractNumId w:val="24"/>
  </w:num>
  <w:num w:numId="39">
    <w:abstractNumId w:val="38"/>
  </w:num>
  <w:num w:numId="40">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orey">
    <w15:presenceInfo w15:providerId="None" w15:userId="Leor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displayBackgroundShape/>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20"/>
  <w:evenAndOddHeaders/>
  <w:drawingGridHorizontalSpacing w:val="100"/>
  <w:displayHorizontalDrawingGridEvery w:val="2"/>
  <w:characterSpacingControl w:val="doNotCompress"/>
  <w:hdrShapeDefaults>
    <o:shapedefaults v:ext="edit" spidmax="2076">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lourChosen" w:val="Core"/>
    <w:docVar w:name="CoverChosen" w:val="Standard"/>
  </w:docVars>
  <w:rsids>
    <w:rsidRoot w:val="00744241"/>
    <w:rsid w:val="00000EEA"/>
    <w:rsid w:val="00001173"/>
    <w:rsid w:val="000011AA"/>
    <w:rsid w:val="00001864"/>
    <w:rsid w:val="000027AA"/>
    <w:rsid w:val="00002AA7"/>
    <w:rsid w:val="000031E1"/>
    <w:rsid w:val="0000419F"/>
    <w:rsid w:val="0000435F"/>
    <w:rsid w:val="000058A5"/>
    <w:rsid w:val="00005EA4"/>
    <w:rsid w:val="000064C3"/>
    <w:rsid w:val="000066AD"/>
    <w:rsid w:val="000066FB"/>
    <w:rsid w:val="0001016B"/>
    <w:rsid w:val="00010EE5"/>
    <w:rsid w:val="00011FC6"/>
    <w:rsid w:val="000126EB"/>
    <w:rsid w:val="00012B93"/>
    <w:rsid w:val="00012C71"/>
    <w:rsid w:val="0001336C"/>
    <w:rsid w:val="00013A40"/>
    <w:rsid w:val="00014C6B"/>
    <w:rsid w:val="0001516A"/>
    <w:rsid w:val="00015E82"/>
    <w:rsid w:val="000163C5"/>
    <w:rsid w:val="000172D9"/>
    <w:rsid w:val="000173BE"/>
    <w:rsid w:val="00017456"/>
    <w:rsid w:val="0001775B"/>
    <w:rsid w:val="000204B5"/>
    <w:rsid w:val="00021694"/>
    <w:rsid w:val="00022480"/>
    <w:rsid w:val="00022716"/>
    <w:rsid w:val="000230CF"/>
    <w:rsid w:val="00023CFF"/>
    <w:rsid w:val="0002428A"/>
    <w:rsid w:val="000243FC"/>
    <w:rsid w:val="00024C18"/>
    <w:rsid w:val="00024F60"/>
    <w:rsid w:val="00024F6E"/>
    <w:rsid w:val="00025FD5"/>
    <w:rsid w:val="0002664C"/>
    <w:rsid w:val="0002686D"/>
    <w:rsid w:val="00026B0E"/>
    <w:rsid w:val="00027887"/>
    <w:rsid w:val="00030C2D"/>
    <w:rsid w:val="00030C8C"/>
    <w:rsid w:val="000316D4"/>
    <w:rsid w:val="0003217B"/>
    <w:rsid w:val="00032C10"/>
    <w:rsid w:val="000331D4"/>
    <w:rsid w:val="00033A3B"/>
    <w:rsid w:val="00033AD1"/>
    <w:rsid w:val="000341B9"/>
    <w:rsid w:val="000344B2"/>
    <w:rsid w:val="000360DF"/>
    <w:rsid w:val="000369A6"/>
    <w:rsid w:val="00037122"/>
    <w:rsid w:val="00037A84"/>
    <w:rsid w:val="00040536"/>
    <w:rsid w:val="000413D5"/>
    <w:rsid w:val="00042191"/>
    <w:rsid w:val="00042962"/>
    <w:rsid w:val="00042A1A"/>
    <w:rsid w:val="00043229"/>
    <w:rsid w:val="000437C0"/>
    <w:rsid w:val="00043876"/>
    <w:rsid w:val="000443E1"/>
    <w:rsid w:val="00046522"/>
    <w:rsid w:val="00046533"/>
    <w:rsid w:val="0005048B"/>
    <w:rsid w:val="00051219"/>
    <w:rsid w:val="00051456"/>
    <w:rsid w:val="00052015"/>
    <w:rsid w:val="0005226F"/>
    <w:rsid w:val="000529FC"/>
    <w:rsid w:val="00052D0E"/>
    <w:rsid w:val="0005371F"/>
    <w:rsid w:val="0005396C"/>
    <w:rsid w:val="00053E83"/>
    <w:rsid w:val="0005543B"/>
    <w:rsid w:val="00055D46"/>
    <w:rsid w:val="00056D9D"/>
    <w:rsid w:val="00056FD0"/>
    <w:rsid w:val="000576B5"/>
    <w:rsid w:val="00057DF6"/>
    <w:rsid w:val="00061BD5"/>
    <w:rsid w:val="00062AE5"/>
    <w:rsid w:val="0006379C"/>
    <w:rsid w:val="00063AA9"/>
    <w:rsid w:val="00063B0C"/>
    <w:rsid w:val="00063EF8"/>
    <w:rsid w:val="00063FCB"/>
    <w:rsid w:val="00064612"/>
    <w:rsid w:val="000667A4"/>
    <w:rsid w:val="0007170B"/>
    <w:rsid w:val="00074DFE"/>
    <w:rsid w:val="00075438"/>
    <w:rsid w:val="00075774"/>
    <w:rsid w:val="00075B0B"/>
    <w:rsid w:val="00075F70"/>
    <w:rsid w:val="000775E8"/>
    <w:rsid w:val="0008142A"/>
    <w:rsid w:val="000815C2"/>
    <w:rsid w:val="00083165"/>
    <w:rsid w:val="000835B5"/>
    <w:rsid w:val="00083CBE"/>
    <w:rsid w:val="000848F0"/>
    <w:rsid w:val="00084E10"/>
    <w:rsid w:val="00085139"/>
    <w:rsid w:val="00085DC0"/>
    <w:rsid w:val="00086413"/>
    <w:rsid w:val="00086669"/>
    <w:rsid w:val="00087ADA"/>
    <w:rsid w:val="0009263B"/>
    <w:rsid w:val="00092914"/>
    <w:rsid w:val="00092CB0"/>
    <w:rsid w:val="0009360B"/>
    <w:rsid w:val="00093801"/>
    <w:rsid w:val="0009475D"/>
    <w:rsid w:val="000979AD"/>
    <w:rsid w:val="000A14C9"/>
    <w:rsid w:val="000A5BAF"/>
    <w:rsid w:val="000A6CDC"/>
    <w:rsid w:val="000A6F40"/>
    <w:rsid w:val="000A7458"/>
    <w:rsid w:val="000B0A3D"/>
    <w:rsid w:val="000B12CC"/>
    <w:rsid w:val="000B1470"/>
    <w:rsid w:val="000B3486"/>
    <w:rsid w:val="000B3549"/>
    <w:rsid w:val="000B3F1B"/>
    <w:rsid w:val="000B565D"/>
    <w:rsid w:val="000B57C5"/>
    <w:rsid w:val="000B59C5"/>
    <w:rsid w:val="000B66FD"/>
    <w:rsid w:val="000B6F74"/>
    <w:rsid w:val="000B76CC"/>
    <w:rsid w:val="000B7A1D"/>
    <w:rsid w:val="000C02C0"/>
    <w:rsid w:val="000C03A8"/>
    <w:rsid w:val="000C05F1"/>
    <w:rsid w:val="000C0940"/>
    <w:rsid w:val="000C0A6E"/>
    <w:rsid w:val="000C0E41"/>
    <w:rsid w:val="000C18BD"/>
    <w:rsid w:val="000C4051"/>
    <w:rsid w:val="000C48E9"/>
    <w:rsid w:val="000C5420"/>
    <w:rsid w:val="000C5424"/>
    <w:rsid w:val="000C5523"/>
    <w:rsid w:val="000C61C0"/>
    <w:rsid w:val="000C65CE"/>
    <w:rsid w:val="000C6AD6"/>
    <w:rsid w:val="000C6CD6"/>
    <w:rsid w:val="000C7D15"/>
    <w:rsid w:val="000D0298"/>
    <w:rsid w:val="000D0A90"/>
    <w:rsid w:val="000D1524"/>
    <w:rsid w:val="000D19DE"/>
    <w:rsid w:val="000D201F"/>
    <w:rsid w:val="000D2B5C"/>
    <w:rsid w:val="000D436B"/>
    <w:rsid w:val="000D5B41"/>
    <w:rsid w:val="000D6818"/>
    <w:rsid w:val="000D6D2F"/>
    <w:rsid w:val="000D73FC"/>
    <w:rsid w:val="000E15B6"/>
    <w:rsid w:val="000E180F"/>
    <w:rsid w:val="000E1BB9"/>
    <w:rsid w:val="000E1CF3"/>
    <w:rsid w:val="000E2046"/>
    <w:rsid w:val="000E2422"/>
    <w:rsid w:val="000E2AD2"/>
    <w:rsid w:val="000E3962"/>
    <w:rsid w:val="000E599F"/>
    <w:rsid w:val="000F00A4"/>
    <w:rsid w:val="000F0E3D"/>
    <w:rsid w:val="000F1EC3"/>
    <w:rsid w:val="000F1FE4"/>
    <w:rsid w:val="000F3845"/>
    <w:rsid w:val="000F6095"/>
    <w:rsid w:val="000F7A98"/>
    <w:rsid w:val="000F7F04"/>
    <w:rsid w:val="001007AC"/>
    <w:rsid w:val="00101A2A"/>
    <w:rsid w:val="00103F6C"/>
    <w:rsid w:val="00104FBD"/>
    <w:rsid w:val="001067F0"/>
    <w:rsid w:val="001068F9"/>
    <w:rsid w:val="00107FB1"/>
    <w:rsid w:val="001100D4"/>
    <w:rsid w:val="00112C12"/>
    <w:rsid w:val="0011338B"/>
    <w:rsid w:val="0011346D"/>
    <w:rsid w:val="0011470B"/>
    <w:rsid w:val="00114B30"/>
    <w:rsid w:val="00115809"/>
    <w:rsid w:val="00116C3E"/>
    <w:rsid w:val="0011740B"/>
    <w:rsid w:val="0011778D"/>
    <w:rsid w:val="00117E59"/>
    <w:rsid w:val="00117FC0"/>
    <w:rsid w:val="001201B3"/>
    <w:rsid w:val="001205EF"/>
    <w:rsid w:val="0012201E"/>
    <w:rsid w:val="001226D5"/>
    <w:rsid w:val="001231A7"/>
    <w:rsid w:val="00123BCC"/>
    <w:rsid w:val="00123FD7"/>
    <w:rsid w:val="001240D6"/>
    <w:rsid w:val="001249CC"/>
    <w:rsid w:val="00125DD8"/>
    <w:rsid w:val="00126528"/>
    <w:rsid w:val="00126829"/>
    <w:rsid w:val="0012739E"/>
    <w:rsid w:val="0013089B"/>
    <w:rsid w:val="00130F07"/>
    <w:rsid w:val="00132715"/>
    <w:rsid w:val="00132F76"/>
    <w:rsid w:val="001334CF"/>
    <w:rsid w:val="0013384F"/>
    <w:rsid w:val="00134FC3"/>
    <w:rsid w:val="001353B6"/>
    <w:rsid w:val="001362D8"/>
    <w:rsid w:val="00136970"/>
    <w:rsid w:val="00136B7F"/>
    <w:rsid w:val="00136D5C"/>
    <w:rsid w:val="0013788E"/>
    <w:rsid w:val="00141AA4"/>
    <w:rsid w:val="00141D5A"/>
    <w:rsid w:val="001428FD"/>
    <w:rsid w:val="0014379E"/>
    <w:rsid w:val="00145DA1"/>
    <w:rsid w:val="00146DA4"/>
    <w:rsid w:val="00154168"/>
    <w:rsid w:val="001555E0"/>
    <w:rsid w:val="001556B6"/>
    <w:rsid w:val="00155B55"/>
    <w:rsid w:val="0015605C"/>
    <w:rsid w:val="001560DF"/>
    <w:rsid w:val="0015679C"/>
    <w:rsid w:val="00157254"/>
    <w:rsid w:val="0015743C"/>
    <w:rsid w:val="00157850"/>
    <w:rsid w:val="00157AAE"/>
    <w:rsid w:val="00160681"/>
    <w:rsid w:val="00160748"/>
    <w:rsid w:val="00161BB6"/>
    <w:rsid w:val="00164662"/>
    <w:rsid w:val="001650D5"/>
    <w:rsid w:val="001708B3"/>
    <w:rsid w:val="001717BC"/>
    <w:rsid w:val="00171FBB"/>
    <w:rsid w:val="00173C4D"/>
    <w:rsid w:val="00173F3B"/>
    <w:rsid w:val="00174156"/>
    <w:rsid w:val="00174612"/>
    <w:rsid w:val="00174A49"/>
    <w:rsid w:val="00174B93"/>
    <w:rsid w:val="00175388"/>
    <w:rsid w:val="0017620B"/>
    <w:rsid w:val="00176DC6"/>
    <w:rsid w:val="00177270"/>
    <w:rsid w:val="001772D6"/>
    <w:rsid w:val="00181A14"/>
    <w:rsid w:val="00181E38"/>
    <w:rsid w:val="001826CD"/>
    <w:rsid w:val="0018319B"/>
    <w:rsid w:val="00183A30"/>
    <w:rsid w:val="0018556C"/>
    <w:rsid w:val="001855F2"/>
    <w:rsid w:val="001867C6"/>
    <w:rsid w:val="00190E0B"/>
    <w:rsid w:val="00191C08"/>
    <w:rsid w:val="00191CC0"/>
    <w:rsid w:val="00192E59"/>
    <w:rsid w:val="00193162"/>
    <w:rsid w:val="00193C55"/>
    <w:rsid w:val="00194542"/>
    <w:rsid w:val="001951C0"/>
    <w:rsid w:val="00195301"/>
    <w:rsid w:val="00195522"/>
    <w:rsid w:val="00196146"/>
    <w:rsid w:val="00196F0A"/>
    <w:rsid w:val="001A0921"/>
    <w:rsid w:val="001A1020"/>
    <w:rsid w:val="001A1CC5"/>
    <w:rsid w:val="001A25D1"/>
    <w:rsid w:val="001A2BD2"/>
    <w:rsid w:val="001A4784"/>
    <w:rsid w:val="001A6B30"/>
    <w:rsid w:val="001A7319"/>
    <w:rsid w:val="001A765F"/>
    <w:rsid w:val="001A7905"/>
    <w:rsid w:val="001B00A0"/>
    <w:rsid w:val="001B23ED"/>
    <w:rsid w:val="001B34DE"/>
    <w:rsid w:val="001B6CB5"/>
    <w:rsid w:val="001B737A"/>
    <w:rsid w:val="001B78FD"/>
    <w:rsid w:val="001B79DA"/>
    <w:rsid w:val="001B7BF3"/>
    <w:rsid w:val="001C0055"/>
    <w:rsid w:val="001C07F5"/>
    <w:rsid w:val="001C1853"/>
    <w:rsid w:val="001C283D"/>
    <w:rsid w:val="001C2A16"/>
    <w:rsid w:val="001C3137"/>
    <w:rsid w:val="001C32F8"/>
    <w:rsid w:val="001C35E2"/>
    <w:rsid w:val="001C3BD8"/>
    <w:rsid w:val="001C3D81"/>
    <w:rsid w:val="001C540A"/>
    <w:rsid w:val="001C5CA5"/>
    <w:rsid w:val="001C5CC9"/>
    <w:rsid w:val="001C663B"/>
    <w:rsid w:val="001C6B73"/>
    <w:rsid w:val="001C7EB3"/>
    <w:rsid w:val="001D066D"/>
    <w:rsid w:val="001D0F48"/>
    <w:rsid w:val="001D21D7"/>
    <w:rsid w:val="001D297E"/>
    <w:rsid w:val="001D2D99"/>
    <w:rsid w:val="001D36CC"/>
    <w:rsid w:val="001D36DC"/>
    <w:rsid w:val="001D40C5"/>
    <w:rsid w:val="001D4D59"/>
    <w:rsid w:val="001D5938"/>
    <w:rsid w:val="001D6C76"/>
    <w:rsid w:val="001D713C"/>
    <w:rsid w:val="001D7CC4"/>
    <w:rsid w:val="001E08AA"/>
    <w:rsid w:val="001E0BAC"/>
    <w:rsid w:val="001E1313"/>
    <w:rsid w:val="001E24A2"/>
    <w:rsid w:val="001E2D97"/>
    <w:rsid w:val="001E30E8"/>
    <w:rsid w:val="001E4C59"/>
    <w:rsid w:val="001E531C"/>
    <w:rsid w:val="001E575A"/>
    <w:rsid w:val="001E57B5"/>
    <w:rsid w:val="001F0E27"/>
    <w:rsid w:val="001F2CD6"/>
    <w:rsid w:val="001F2EB5"/>
    <w:rsid w:val="001F36AF"/>
    <w:rsid w:val="001F47CC"/>
    <w:rsid w:val="001F4CDA"/>
    <w:rsid w:val="001F624D"/>
    <w:rsid w:val="001F6354"/>
    <w:rsid w:val="001F6759"/>
    <w:rsid w:val="001F6E18"/>
    <w:rsid w:val="001F758D"/>
    <w:rsid w:val="001F7B5C"/>
    <w:rsid w:val="0020034E"/>
    <w:rsid w:val="00201088"/>
    <w:rsid w:val="00201C06"/>
    <w:rsid w:val="00201FA5"/>
    <w:rsid w:val="0020402B"/>
    <w:rsid w:val="002050D0"/>
    <w:rsid w:val="002053F1"/>
    <w:rsid w:val="002056D6"/>
    <w:rsid w:val="00206A1E"/>
    <w:rsid w:val="00206B4D"/>
    <w:rsid w:val="00207117"/>
    <w:rsid w:val="002101A4"/>
    <w:rsid w:val="002109F9"/>
    <w:rsid w:val="00211480"/>
    <w:rsid w:val="00211735"/>
    <w:rsid w:val="002137D2"/>
    <w:rsid w:val="00214440"/>
    <w:rsid w:val="00214E3F"/>
    <w:rsid w:val="0021503F"/>
    <w:rsid w:val="00215132"/>
    <w:rsid w:val="002154A2"/>
    <w:rsid w:val="002156C8"/>
    <w:rsid w:val="002166B0"/>
    <w:rsid w:val="0021764C"/>
    <w:rsid w:val="00220DFD"/>
    <w:rsid w:val="00221303"/>
    <w:rsid w:val="00221A8F"/>
    <w:rsid w:val="00221D2F"/>
    <w:rsid w:val="00221D5A"/>
    <w:rsid w:val="00222335"/>
    <w:rsid w:val="0022265D"/>
    <w:rsid w:val="0022280B"/>
    <w:rsid w:val="0022431B"/>
    <w:rsid w:val="002254A0"/>
    <w:rsid w:val="002256CA"/>
    <w:rsid w:val="002258CF"/>
    <w:rsid w:val="0022595D"/>
    <w:rsid w:val="00227011"/>
    <w:rsid w:val="002270E9"/>
    <w:rsid w:val="002274F9"/>
    <w:rsid w:val="002315F4"/>
    <w:rsid w:val="0023177E"/>
    <w:rsid w:val="0023189B"/>
    <w:rsid w:val="00231C1C"/>
    <w:rsid w:val="00231D0C"/>
    <w:rsid w:val="00232196"/>
    <w:rsid w:val="00232B56"/>
    <w:rsid w:val="0023495A"/>
    <w:rsid w:val="0023501D"/>
    <w:rsid w:val="00235834"/>
    <w:rsid w:val="00235B73"/>
    <w:rsid w:val="00240E5A"/>
    <w:rsid w:val="00241538"/>
    <w:rsid w:val="002418DA"/>
    <w:rsid w:val="00241971"/>
    <w:rsid w:val="00241BAC"/>
    <w:rsid w:val="002421F2"/>
    <w:rsid w:val="00243BBC"/>
    <w:rsid w:val="00244662"/>
    <w:rsid w:val="0024591F"/>
    <w:rsid w:val="00245BA0"/>
    <w:rsid w:val="0024742D"/>
    <w:rsid w:val="002509EE"/>
    <w:rsid w:val="0025177C"/>
    <w:rsid w:val="00251DDE"/>
    <w:rsid w:val="00252126"/>
    <w:rsid w:val="00252CBB"/>
    <w:rsid w:val="00254B5D"/>
    <w:rsid w:val="002555A9"/>
    <w:rsid w:val="002558E3"/>
    <w:rsid w:val="002579B2"/>
    <w:rsid w:val="002608B2"/>
    <w:rsid w:val="00260CC9"/>
    <w:rsid w:val="00260DF4"/>
    <w:rsid w:val="002620CC"/>
    <w:rsid w:val="00262D64"/>
    <w:rsid w:val="00263A58"/>
    <w:rsid w:val="0026463E"/>
    <w:rsid w:val="00264FB5"/>
    <w:rsid w:val="002654DB"/>
    <w:rsid w:val="00265956"/>
    <w:rsid w:val="00266360"/>
    <w:rsid w:val="002666A5"/>
    <w:rsid w:val="00267364"/>
    <w:rsid w:val="0026739B"/>
    <w:rsid w:val="0026756D"/>
    <w:rsid w:val="00267B27"/>
    <w:rsid w:val="00267DDA"/>
    <w:rsid w:val="00270631"/>
    <w:rsid w:val="00270E33"/>
    <w:rsid w:val="00273A31"/>
    <w:rsid w:val="00274483"/>
    <w:rsid w:val="00274DF1"/>
    <w:rsid w:val="00274FEA"/>
    <w:rsid w:val="002761B4"/>
    <w:rsid w:val="00276E3E"/>
    <w:rsid w:val="00277240"/>
    <w:rsid w:val="00277610"/>
    <w:rsid w:val="00277A23"/>
    <w:rsid w:val="002806CC"/>
    <w:rsid w:val="002809E1"/>
    <w:rsid w:val="00280E4B"/>
    <w:rsid w:val="002829CF"/>
    <w:rsid w:val="00283BEB"/>
    <w:rsid w:val="002845E7"/>
    <w:rsid w:val="002852DB"/>
    <w:rsid w:val="00285316"/>
    <w:rsid w:val="00285F27"/>
    <w:rsid w:val="0028651E"/>
    <w:rsid w:val="00286D65"/>
    <w:rsid w:val="00287985"/>
    <w:rsid w:val="00287FBB"/>
    <w:rsid w:val="0029026E"/>
    <w:rsid w:val="00292F44"/>
    <w:rsid w:val="0029323F"/>
    <w:rsid w:val="0029327B"/>
    <w:rsid w:val="0029371B"/>
    <w:rsid w:val="00293EB0"/>
    <w:rsid w:val="00294F1D"/>
    <w:rsid w:val="002953D6"/>
    <w:rsid w:val="00295D01"/>
    <w:rsid w:val="00295D88"/>
    <w:rsid w:val="002965FD"/>
    <w:rsid w:val="002966BB"/>
    <w:rsid w:val="00297148"/>
    <w:rsid w:val="00297A42"/>
    <w:rsid w:val="00297C33"/>
    <w:rsid w:val="002A0E34"/>
    <w:rsid w:val="002A2AD5"/>
    <w:rsid w:val="002A2C06"/>
    <w:rsid w:val="002A2C31"/>
    <w:rsid w:val="002A3A04"/>
    <w:rsid w:val="002A47DB"/>
    <w:rsid w:val="002A485C"/>
    <w:rsid w:val="002A5328"/>
    <w:rsid w:val="002A5412"/>
    <w:rsid w:val="002A5A18"/>
    <w:rsid w:val="002A5D8F"/>
    <w:rsid w:val="002A658F"/>
    <w:rsid w:val="002B03C0"/>
    <w:rsid w:val="002B04E6"/>
    <w:rsid w:val="002B1693"/>
    <w:rsid w:val="002B282C"/>
    <w:rsid w:val="002B3E6E"/>
    <w:rsid w:val="002B4524"/>
    <w:rsid w:val="002B457C"/>
    <w:rsid w:val="002B6859"/>
    <w:rsid w:val="002B6D79"/>
    <w:rsid w:val="002B7405"/>
    <w:rsid w:val="002B784C"/>
    <w:rsid w:val="002B7A1C"/>
    <w:rsid w:val="002C0722"/>
    <w:rsid w:val="002C09B6"/>
    <w:rsid w:val="002C318E"/>
    <w:rsid w:val="002C3485"/>
    <w:rsid w:val="002C42D5"/>
    <w:rsid w:val="002C4550"/>
    <w:rsid w:val="002C54A6"/>
    <w:rsid w:val="002C570E"/>
    <w:rsid w:val="002C5A65"/>
    <w:rsid w:val="002C66BC"/>
    <w:rsid w:val="002C6E4F"/>
    <w:rsid w:val="002D019C"/>
    <w:rsid w:val="002D10B7"/>
    <w:rsid w:val="002D19CD"/>
    <w:rsid w:val="002D29A3"/>
    <w:rsid w:val="002D3490"/>
    <w:rsid w:val="002D4498"/>
    <w:rsid w:val="002D49D9"/>
    <w:rsid w:val="002D6844"/>
    <w:rsid w:val="002D688F"/>
    <w:rsid w:val="002D6EE3"/>
    <w:rsid w:val="002D7951"/>
    <w:rsid w:val="002D7BB5"/>
    <w:rsid w:val="002D7FF4"/>
    <w:rsid w:val="002E00BA"/>
    <w:rsid w:val="002E059E"/>
    <w:rsid w:val="002E0C1E"/>
    <w:rsid w:val="002E1B2E"/>
    <w:rsid w:val="002E1CD9"/>
    <w:rsid w:val="002E3B33"/>
    <w:rsid w:val="002E3BB0"/>
    <w:rsid w:val="002E3FD8"/>
    <w:rsid w:val="002E6110"/>
    <w:rsid w:val="002E6619"/>
    <w:rsid w:val="002E7AB1"/>
    <w:rsid w:val="002E7DC9"/>
    <w:rsid w:val="002F0071"/>
    <w:rsid w:val="002F06CC"/>
    <w:rsid w:val="002F0C78"/>
    <w:rsid w:val="002F1264"/>
    <w:rsid w:val="002F179C"/>
    <w:rsid w:val="002F2B29"/>
    <w:rsid w:val="002F3198"/>
    <w:rsid w:val="002F31A5"/>
    <w:rsid w:val="002F406B"/>
    <w:rsid w:val="002F4A86"/>
    <w:rsid w:val="002F5550"/>
    <w:rsid w:val="002F5A2B"/>
    <w:rsid w:val="002F6563"/>
    <w:rsid w:val="002F6E4A"/>
    <w:rsid w:val="002F70A8"/>
    <w:rsid w:val="002F7A19"/>
    <w:rsid w:val="002F7C03"/>
    <w:rsid w:val="00300D06"/>
    <w:rsid w:val="00301C5C"/>
    <w:rsid w:val="00301EF9"/>
    <w:rsid w:val="003021EA"/>
    <w:rsid w:val="003031BD"/>
    <w:rsid w:val="003036A2"/>
    <w:rsid w:val="00304E6F"/>
    <w:rsid w:val="00305325"/>
    <w:rsid w:val="003053C7"/>
    <w:rsid w:val="003059EB"/>
    <w:rsid w:val="003061B3"/>
    <w:rsid w:val="00306A4B"/>
    <w:rsid w:val="00306DA9"/>
    <w:rsid w:val="00307B3C"/>
    <w:rsid w:val="00310421"/>
    <w:rsid w:val="00311D64"/>
    <w:rsid w:val="00312143"/>
    <w:rsid w:val="00312FFE"/>
    <w:rsid w:val="003139EB"/>
    <w:rsid w:val="00313CAE"/>
    <w:rsid w:val="0031400E"/>
    <w:rsid w:val="00314BE9"/>
    <w:rsid w:val="00315B57"/>
    <w:rsid w:val="0031605A"/>
    <w:rsid w:val="00316676"/>
    <w:rsid w:val="00322BA1"/>
    <w:rsid w:val="00323655"/>
    <w:rsid w:val="00323677"/>
    <w:rsid w:val="00323C52"/>
    <w:rsid w:val="00323F59"/>
    <w:rsid w:val="0032447E"/>
    <w:rsid w:val="00326BA7"/>
    <w:rsid w:val="0032796C"/>
    <w:rsid w:val="00327BC5"/>
    <w:rsid w:val="003302C3"/>
    <w:rsid w:val="00331731"/>
    <w:rsid w:val="003317D5"/>
    <w:rsid w:val="003319BB"/>
    <w:rsid w:val="00331FE8"/>
    <w:rsid w:val="003324E0"/>
    <w:rsid w:val="00333EED"/>
    <w:rsid w:val="003342EF"/>
    <w:rsid w:val="0033551F"/>
    <w:rsid w:val="003364A4"/>
    <w:rsid w:val="00336942"/>
    <w:rsid w:val="00340806"/>
    <w:rsid w:val="0034086A"/>
    <w:rsid w:val="00341FFE"/>
    <w:rsid w:val="003425BE"/>
    <w:rsid w:val="003450A8"/>
    <w:rsid w:val="00345EBF"/>
    <w:rsid w:val="003461B2"/>
    <w:rsid w:val="003467A0"/>
    <w:rsid w:val="00346AB1"/>
    <w:rsid w:val="003476C3"/>
    <w:rsid w:val="0034783B"/>
    <w:rsid w:val="00347A26"/>
    <w:rsid w:val="00351451"/>
    <w:rsid w:val="003514D6"/>
    <w:rsid w:val="0035467D"/>
    <w:rsid w:val="003555B3"/>
    <w:rsid w:val="00355B43"/>
    <w:rsid w:val="00356427"/>
    <w:rsid w:val="00357251"/>
    <w:rsid w:val="003573DF"/>
    <w:rsid w:val="003579A8"/>
    <w:rsid w:val="00357F24"/>
    <w:rsid w:val="00360A89"/>
    <w:rsid w:val="00361EE2"/>
    <w:rsid w:val="00362297"/>
    <w:rsid w:val="00362452"/>
    <w:rsid w:val="0036319D"/>
    <w:rsid w:val="003634E3"/>
    <w:rsid w:val="0036422A"/>
    <w:rsid w:val="00364477"/>
    <w:rsid w:val="00365103"/>
    <w:rsid w:val="00367FA3"/>
    <w:rsid w:val="00370486"/>
    <w:rsid w:val="00370F76"/>
    <w:rsid w:val="00371377"/>
    <w:rsid w:val="00372659"/>
    <w:rsid w:val="003737ED"/>
    <w:rsid w:val="003740BA"/>
    <w:rsid w:val="00376B79"/>
    <w:rsid w:val="0037730B"/>
    <w:rsid w:val="00381C57"/>
    <w:rsid w:val="003824B9"/>
    <w:rsid w:val="00383189"/>
    <w:rsid w:val="00383ADF"/>
    <w:rsid w:val="00386C3F"/>
    <w:rsid w:val="00386DAF"/>
    <w:rsid w:val="003873EC"/>
    <w:rsid w:val="00387974"/>
    <w:rsid w:val="00390015"/>
    <w:rsid w:val="00391B1B"/>
    <w:rsid w:val="00392503"/>
    <w:rsid w:val="0039270B"/>
    <w:rsid w:val="00392744"/>
    <w:rsid w:val="00392984"/>
    <w:rsid w:val="0039402B"/>
    <w:rsid w:val="00394A5F"/>
    <w:rsid w:val="00395147"/>
    <w:rsid w:val="00395EF5"/>
    <w:rsid w:val="0039729E"/>
    <w:rsid w:val="003A0A7E"/>
    <w:rsid w:val="003A2FF2"/>
    <w:rsid w:val="003A3052"/>
    <w:rsid w:val="003A3919"/>
    <w:rsid w:val="003A476E"/>
    <w:rsid w:val="003A4AF4"/>
    <w:rsid w:val="003A5124"/>
    <w:rsid w:val="003A647C"/>
    <w:rsid w:val="003A6B8C"/>
    <w:rsid w:val="003A6D5D"/>
    <w:rsid w:val="003A710E"/>
    <w:rsid w:val="003A7F78"/>
    <w:rsid w:val="003B1238"/>
    <w:rsid w:val="003B234D"/>
    <w:rsid w:val="003B2C1A"/>
    <w:rsid w:val="003B3D33"/>
    <w:rsid w:val="003B4380"/>
    <w:rsid w:val="003B58A6"/>
    <w:rsid w:val="003C0574"/>
    <w:rsid w:val="003C206E"/>
    <w:rsid w:val="003C238C"/>
    <w:rsid w:val="003C243A"/>
    <w:rsid w:val="003C3AAD"/>
    <w:rsid w:val="003C40B6"/>
    <w:rsid w:val="003C4AF9"/>
    <w:rsid w:val="003C556C"/>
    <w:rsid w:val="003C5BEB"/>
    <w:rsid w:val="003C612B"/>
    <w:rsid w:val="003C6362"/>
    <w:rsid w:val="003C64D2"/>
    <w:rsid w:val="003C741C"/>
    <w:rsid w:val="003C7736"/>
    <w:rsid w:val="003D0CE6"/>
    <w:rsid w:val="003D0D38"/>
    <w:rsid w:val="003D0E5E"/>
    <w:rsid w:val="003D1BDA"/>
    <w:rsid w:val="003D342B"/>
    <w:rsid w:val="003D34A5"/>
    <w:rsid w:val="003D62C9"/>
    <w:rsid w:val="003D641F"/>
    <w:rsid w:val="003D6565"/>
    <w:rsid w:val="003D6DB9"/>
    <w:rsid w:val="003D778D"/>
    <w:rsid w:val="003E03F9"/>
    <w:rsid w:val="003E0535"/>
    <w:rsid w:val="003E27E2"/>
    <w:rsid w:val="003E3555"/>
    <w:rsid w:val="003E3972"/>
    <w:rsid w:val="003E4088"/>
    <w:rsid w:val="003E43EE"/>
    <w:rsid w:val="003E4C0E"/>
    <w:rsid w:val="003E5E3A"/>
    <w:rsid w:val="003E6574"/>
    <w:rsid w:val="003F061A"/>
    <w:rsid w:val="003F1806"/>
    <w:rsid w:val="003F1FBD"/>
    <w:rsid w:val="003F4330"/>
    <w:rsid w:val="003F5D80"/>
    <w:rsid w:val="003F5E8B"/>
    <w:rsid w:val="003F6505"/>
    <w:rsid w:val="003F6EAD"/>
    <w:rsid w:val="003F76AE"/>
    <w:rsid w:val="003F7A43"/>
    <w:rsid w:val="004004DE"/>
    <w:rsid w:val="004006F1"/>
    <w:rsid w:val="00400A40"/>
    <w:rsid w:val="00400B58"/>
    <w:rsid w:val="00400E0C"/>
    <w:rsid w:val="0040108B"/>
    <w:rsid w:val="0040160F"/>
    <w:rsid w:val="00401C9F"/>
    <w:rsid w:val="00402988"/>
    <w:rsid w:val="0040325B"/>
    <w:rsid w:val="004032F7"/>
    <w:rsid w:val="00403B0C"/>
    <w:rsid w:val="00404EDF"/>
    <w:rsid w:val="00405B61"/>
    <w:rsid w:val="004070AA"/>
    <w:rsid w:val="004071C6"/>
    <w:rsid w:val="004078C2"/>
    <w:rsid w:val="00407A36"/>
    <w:rsid w:val="0041009D"/>
    <w:rsid w:val="00410CB7"/>
    <w:rsid w:val="004113EA"/>
    <w:rsid w:val="00411649"/>
    <w:rsid w:val="00411F54"/>
    <w:rsid w:val="00412553"/>
    <w:rsid w:val="004127CB"/>
    <w:rsid w:val="00412A00"/>
    <w:rsid w:val="004134DD"/>
    <w:rsid w:val="00413CAD"/>
    <w:rsid w:val="0041517D"/>
    <w:rsid w:val="00416DF7"/>
    <w:rsid w:val="00420746"/>
    <w:rsid w:val="00420CC0"/>
    <w:rsid w:val="00420FD8"/>
    <w:rsid w:val="00422411"/>
    <w:rsid w:val="00423472"/>
    <w:rsid w:val="00424570"/>
    <w:rsid w:val="00424719"/>
    <w:rsid w:val="004252AE"/>
    <w:rsid w:val="00425B20"/>
    <w:rsid w:val="00425BDD"/>
    <w:rsid w:val="00426E97"/>
    <w:rsid w:val="00427303"/>
    <w:rsid w:val="00432F20"/>
    <w:rsid w:val="004347D1"/>
    <w:rsid w:val="00435152"/>
    <w:rsid w:val="00435697"/>
    <w:rsid w:val="00436167"/>
    <w:rsid w:val="004362E3"/>
    <w:rsid w:val="00440CFE"/>
    <w:rsid w:val="00441358"/>
    <w:rsid w:val="00441C1C"/>
    <w:rsid w:val="00441D99"/>
    <w:rsid w:val="00441E17"/>
    <w:rsid w:val="00443E93"/>
    <w:rsid w:val="00444311"/>
    <w:rsid w:val="004445A4"/>
    <w:rsid w:val="00444967"/>
    <w:rsid w:val="00444D4A"/>
    <w:rsid w:val="0044547E"/>
    <w:rsid w:val="004459B1"/>
    <w:rsid w:val="0044685E"/>
    <w:rsid w:val="00446BF2"/>
    <w:rsid w:val="004472CA"/>
    <w:rsid w:val="00447C1C"/>
    <w:rsid w:val="00450B7D"/>
    <w:rsid w:val="00450C41"/>
    <w:rsid w:val="00451A48"/>
    <w:rsid w:val="00452BD7"/>
    <w:rsid w:val="00454471"/>
    <w:rsid w:val="00454650"/>
    <w:rsid w:val="00454AC2"/>
    <w:rsid w:val="00454E54"/>
    <w:rsid w:val="00455807"/>
    <w:rsid w:val="00455BE9"/>
    <w:rsid w:val="004573C9"/>
    <w:rsid w:val="00457440"/>
    <w:rsid w:val="00457A5D"/>
    <w:rsid w:val="0046209B"/>
    <w:rsid w:val="00462182"/>
    <w:rsid w:val="00463ED6"/>
    <w:rsid w:val="00464E14"/>
    <w:rsid w:val="0046551F"/>
    <w:rsid w:val="00466556"/>
    <w:rsid w:val="004666B7"/>
    <w:rsid w:val="004670E9"/>
    <w:rsid w:val="00467438"/>
    <w:rsid w:val="004675E3"/>
    <w:rsid w:val="004712A8"/>
    <w:rsid w:val="00471BB2"/>
    <w:rsid w:val="00471DED"/>
    <w:rsid w:val="004729A8"/>
    <w:rsid w:val="004737BD"/>
    <w:rsid w:val="004740D8"/>
    <w:rsid w:val="00474290"/>
    <w:rsid w:val="00475500"/>
    <w:rsid w:val="00475BB5"/>
    <w:rsid w:val="00475EB7"/>
    <w:rsid w:val="00475F1E"/>
    <w:rsid w:val="004766E5"/>
    <w:rsid w:val="00476A1D"/>
    <w:rsid w:val="00477FE2"/>
    <w:rsid w:val="00481054"/>
    <w:rsid w:val="00481F01"/>
    <w:rsid w:val="004826CF"/>
    <w:rsid w:val="00483E25"/>
    <w:rsid w:val="00483F64"/>
    <w:rsid w:val="00485193"/>
    <w:rsid w:val="00486898"/>
    <w:rsid w:val="0048768F"/>
    <w:rsid w:val="004879E5"/>
    <w:rsid w:val="00487D3D"/>
    <w:rsid w:val="00491B05"/>
    <w:rsid w:val="00492547"/>
    <w:rsid w:val="00492E7F"/>
    <w:rsid w:val="004934C7"/>
    <w:rsid w:val="00493BCF"/>
    <w:rsid w:val="0049436E"/>
    <w:rsid w:val="00494587"/>
    <w:rsid w:val="004945D6"/>
    <w:rsid w:val="00494743"/>
    <w:rsid w:val="00496EB7"/>
    <w:rsid w:val="004970D3"/>
    <w:rsid w:val="00497B7C"/>
    <w:rsid w:val="00497D1A"/>
    <w:rsid w:val="004A067D"/>
    <w:rsid w:val="004A0AE5"/>
    <w:rsid w:val="004A24A0"/>
    <w:rsid w:val="004A3D56"/>
    <w:rsid w:val="004A505D"/>
    <w:rsid w:val="004A575F"/>
    <w:rsid w:val="004A5C1B"/>
    <w:rsid w:val="004A6250"/>
    <w:rsid w:val="004A7E7F"/>
    <w:rsid w:val="004A7FA7"/>
    <w:rsid w:val="004B01A3"/>
    <w:rsid w:val="004B0B13"/>
    <w:rsid w:val="004B1330"/>
    <w:rsid w:val="004B1726"/>
    <w:rsid w:val="004B1747"/>
    <w:rsid w:val="004B2018"/>
    <w:rsid w:val="004B2150"/>
    <w:rsid w:val="004B26FE"/>
    <w:rsid w:val="004B28AB"/>
    <w:rsid w:val="004B2DAA"/>
    <w:rsid w:val="004B2EBF"/>
    <w:rsid w:val="004B31CA"/>
    <w:rsid w:val="004B5850"/>
    <w:rsid w:val="004B5AC9"/>
    <w:rsid w:val="004B5F90"/>
    <w:rsid w:val="004B6347"/>
    <w:rsid w:val="004B6704"/>
    <w:rsid w:val="004C08B6"/>
    <w:rsid w:val="004C0D00"/>
    <w:rsid w:val="004C14AB"/>
    <w:rsid w:val="004C245B"/>
    <w:rsid w:val="004C3462"/>
    <w:rsid w:val="004C54CF"/>
    <w:rsid w:val="004C5772"/>
    <w:rsid w:val="004C68C8"/>
    <w:rsid w:val="004C734E"/>
    <w:rsid w:val="004C7B96"/>
    <w:rsid w:val="004D0A90"/>
    <w:rsid w:val="004D0EFD"/>
    <w:rsid w:val="004D1157"/>
    <w:rsid w:val="004D139E"/>
    <w:rsid w:val="004D1CE2"/>
    <w:rsid w:val="004D44AC"/>
    <w:rsid w:val="004D5611"/>
    <w:rsid w:val="004D57F3"/>
    <w:rsid w:val="004D59D7"/>
    <w:rsid w:val="004D5ED7"/>
    <w:rsid w:val="004D78B8"/>
    <w:rsid w:val="004D7BC9"/>
    <w:rsid w:val="004E1262"/>
    <w:rsid w:val="004E16B8"/>
    <w:rsid w:val="004E1FF8"/>
    <w:rsid w:val="004E2B17"/>
    <w:rsid w:val="004E3049"/>
    <w:rsid w:val="004E37BC"/>
    <w:rsid w:val="004E411B"/>
    <w:rsid w:val="004E4EF9"/>
    <w:rsid w:val="004E5C69"/>
    <w:rsid w:val="004E6031"/>
    <w:rsid w:val="004E60D0"/>
    <w:rsid w:val="004E60D7"/>
    <w:rsid w:val="004E6F76"/>
    <w:rsid w:val="004E76B5"/>
    <w:rsid w:val="004F046B"/>
    <w:rsid w:val="004F09EC"/>
    <w:rsid w:val="004F12A6"/>
    <w:rsid w:val="004F1565"/>
    <w:rsid w:val="004F17BD"/>
    <w:rsid w:val="004F1878"/>
    <w:rsid w:val="004F2304"/>
    <w:rsid w:val="004F26F8"/>
    <w:rsid w:val="004F2813"/>
    <w:rsid w:val="004F4CC9"/>
    <w:rsid w:val="004F4DAC"/>
    <w:rsid w:val="004F75D8"/>
    <w:rsid w:val="005025FE"/>
    <w:rsid w:val="00503088"/>
    <w:rsid w:val="00503B12"/>
    <w:rsid w:val="00503F46"/>
    <w:rsid w:val="00504585"/>
    <w:rsid w:val="00505194"/>
    <w:rsid w:val="0050665C"/>
    <w:rsid w:val="00506DDE"/>
    <w:rsid w:val="00510838"/>
    <w:rsid w:val="00510D54"/>
    <w:rsid w:val="00510F8C"/>
    <w:rsid w:val="005136AD"/>
    <w:rsid w:val="005138BA"/>
    <w:rsid w:val="00513923"/>
    <w:rsid w:val="00516657"/>
    <w:rsid w:val="00520A99"/>
    <w:rsid w:val="00520CB5"/>
    <w:rsid w:val="005211AF"/>
    <w:rsid w:val="005213E2"/>
    <w:rsid w:val="005218C1"/>
    <w:rsid w:val="00521B58"/>
    <w:rsid w:val="00522C24"/>
    <w:rsid w:val="00522F8C"/>
    <w:rsid w:val="005231E6"/>
    <w:rsid w:val="00525C37"/>
    <w:rsid w:val="005266FD"/>
    <w:rsid w:val="005276C2"/>
    <w:rsid w:val="00527C54"/>
    <w:rsid w:val="00527E35"/>
    <w:rsid w:val="00530ACD"/>
    <w:rsid w:val="0053101C"/>
    <w:rsid w:val="00531248"/>
    <w:rsid w:val="0053231F"/>
    <w:rsid w:val="00532520"/>
    <w:rsid w:val="005332BA"/>
    <w:rsid w:val="0053355B"/>
    <w:rsid w:val="00533CFC"/>
    <w:rsid w:val="00535887"/>
    <w:rsid w:val="005406F8"/>
    <w:rsid w:val="00540CB2"/>
    <w:rsid w:val="0054169B"/>
    <w:rsid w:val="005417D2"/>
    <w:rsid w:val="005422E4"/>
    <w:rsid w:val="00543721"/>
    <w:rsid w:val="00544161"/>
    <w:rsid w:val="0054436C"/>
    <w:rsid w:val="00544777"/>
    <w:rsid w:val="00545CF8"/>
    <w:rsid w:val="005460F8"/>
    <w:rsid w:val="00546D81"/>
    <w:rsid w:val="00547F16"/>
    <w:rsid w:val="00550316"/>
    <w:rsid w:val="00550E4D"/>
    <w:rsid w:val="00550F69"/>
    <w:rsid w:val="00551F93"/>
    <w:rsid w:val="005523C6"/>
    <w:rsid w:val="005535C1"/>
    <w:rsid w:val="00554449"/>
    <w:rsid w:val="00554D82"/>
    <w:rsid w:val="00554DC4"/>
    <w:rsid w:val="0055523E"/>
    <w:rsid w:val="00555A20"/>
    <w:rsid w:val="00555A3B"/>
    <w:rsid w:val="00556652"/>
    <w:rsid w:val="00556C61"/>
    <w:rsid w:val="00556FD4"/>
    <w:rsid w:val="0055764E"/>
    <w:rsid w:val="00557F84"/>
    <w:rsid w:val="00560114"/>
    <w:rsid w:val="005604A5"/>
    <w:rsid w:val="00560A01"/>
    <w:rsid w:val="00561573"/>
    <w:rsid w:val="005616AE"/>
    <w:rsid w:val="00563D6B"/>
    <w:rsid w:val="00565B62"/>
    <w:rsid w:val="00571274"/>
    <w:rsid w:val="00571AAC"/>
    <w:rsid w:val="00571ADF"/>
    <w:rsid w:val="00571CEA"/>
    <w:rsid w:val="00571F91"/>
    <w:rsid w:val="0057209F"/>
    <w:rsid w:val="00572A2B"/>
    <w:rsid w:val="005733B9"/>
    <w:rsid w:val="005749EC"/>
    <w:rsid w:val="00574E6F"/>
    <w:rsid w:val="005757D0"/>
    <w:rsid w:val="00575B67"/>
    <w:rsid w:val="005764F0"/>
    <w:rsid w:val="00576BFA"/>
    <w:rsid w:val="00580796"/>
    <w:rsid w:val="00581672"/>
    <w:rsid w:val="00581C8A"/>
    <w:rsid w:val="0058227C"/>
    <w:rsid w:val="00582E3C"/>
    <w:rsid w:val="0058359F"/>
    <w:rsid w:val="00586624"/>
    <w:rsid w:val="005871BD"/>
    <w:rsid w:val="005900A1"/>
    <w:rsid w:val="00590B01"/>
    <w:rsid w:val="0059141B"/>
    <w:rsid w:val="00591E26"/>
    <w:rsid w:val="00592388"/>
    <w:rsid w:val="005932F6"/>
    <w:rsid w:val="00593561"/>
    <w:rsid w:val="00593787"/>
    <w:rsid w:val="005953FF"/>
    <w:rsid w:val="00595CEE"/>
    <w:rsid w:val="00596A34"/>
    <w:rsid w:val="00597C77"/>
    <w:rsid w:val="00597E3B"/>
    <w:rsid w:val="005A0224"/>
    <w:rsid w:val="005A035F"/>
    <w:rsid w:val="005A0BA6"/>
    <w:rsid w:val="005A1201"/>
    <w:rsid w:val="005A16C5"/>
    <w:rsid w:val="005A1AEE"/>
    <w:rsid w:val="005A1E48"/>
    <w:rsid w:val="005A24D6"/>
    <w:rsid w:val="005A35B2"/>
    <w:rsid w:val="005A3671"/>
    <w:rsid w:val="005A3F38"/>
    <w:rsid w:val="005A4A06"/>
    <w:rsid w:val="005A6233"/>
    <w:rsid w:val="005A68C6"/>
    <w:rsid w:val="005A6C20"/>
    <w:rsid w:val="005A6F02"/>
    <w:rsid w:val="005A7E2F"/>
    <w:rsid w:val="005B019B"/>
    <w:rsid w:val="005B0871"/>
    <w:rsid w:val="005B170A"/>
    <w:rsid w:val="005B2B2E"/>
    <w:rsid w:val="005B4282"/>
    <w:rsid w:val="005B469F"/>
    <w:rsid w:val="005B4E32"/>
    <w:rsid w:val="005B753C"/>
    <w:rsid w:val="005B77DA"/>
    <w:rsid w:val="005C1B4B"/>
    <w:rsid w:val="005C1B62"/>
    <w:rsid w:val="005C2541"/>
    <w:rsid w:val="005C3935"/>
    <w:rsid w:val="005C3C19"/>
    <w:rsid w:val="005C52DE"/>
    <w:rsid w:val="005C5322"/>
    <w:rsid w:val="005C5AED"/>
    <w:rsid w:val="005C5EE1"/>
    <w:rsid w:val="005C71E9"/>
    <w:rsid w:val="005C757C"/>
    <w:rsid w:val="005D3E0F"/>
    <w:rsid w:val="005D5D01"/>
    <w:rsid w:val="005D6EC1"/>
    <w:rsid w:val="005D730C"/>
    <w:rsid w:val="005D7700"/>
    <w:rsid w:val="005E0C00"/>
    <w:rsid w:val="005E18B6"/>
    <w:rsid w:val="005E2127"/>
    <w:rsid w:val="005E5FE0"/>
    <w:rsid w:val="005E7012"/>
    <w:rsid w:val="005E7F55"/>
    <w:rsid w:val="005F0DA6"/>
    <w:rsid w:val="005F109F"/>
    <w:rsid w:val="005F12F3"/>
    <w:rsid w:val="005F2178"/>
    <w:rsid w:val="005F29DD"/>
    <w:rsid w:val="005F2C04"/>
    <w:rsid w:val="005F2D2E"/>
    <w:rsid w:val="005F2EFA"/>
    <w:rsid w:val="005F32AD"/>
    <w:rsid w:val="005F3EF4"/>
    <w:rsid w:val="005F3F13"/>
    <w:rsid w:val="005F41CD"/>
    <w:rsid w:val="005F4ED5"/>
    <w:rsid w:val="005F573F"/>
    <w:rsid w:val="005F5E6F"/>
    <w:rsid w:val="005F7246"/>
    <w:rsid w:val="005F7C32"/>
    <w:rsid w:val="005F7F65"/>
    <w:rsid w:val="00600679"/>
    <w:rsid w:val="00601BED"/>
    <w:rsid w:val="00601C4F"/>
    <w:rsid w:val="00603337"/>
    <w:rsid w:val="00603389"/>
    <w:rsid w:val="006033A4"/>
    <w:rsid w:val="00605A3F"/>
    <w:rsid w:val="006065A9"/>
    <w:rsid w:val="0060723A"/>
    <w:rsid w:val="006075B1"/>
    <w:rsid w:val="00607651"/>
    <w:rsid w:val="00607BE1"/>
    <w:rsid w:val="006101EB"/>
    <w:rsid w:val="006103AF"/>
    <w:rsid w:val="0061097B"/>
    <w:rsid w:val="00610C1D"/>
    <w:rsid w:val="0061163D"/>
    <w:rsid w:val="00611A99"/>
    <w:rsid w:val="00612408"/>
    <w:rsid w:val="00612AFB"/>
    <w:rsid w:val="006131D3"/>
    <w:rsid w:val="006138E0"/>
    <w:rsid w:val="00613948"/>
    <w:rsid w:val="006144B8"/>
    <w:rsid w:val="00614D80"/>
    <w:rsid w:val="00617649"/>
    <w:rsid w:val="00617836"/>
    <w:rsid w:val="0062066D"/>
    <w:rsid w:val="00620AB1"/>
    <w:rsid w:val="00620C5C"/>
    <w:rsid w:val="0062218A"/>
    <w:rsid w:val="00622516"/>
    <w:rsid w:val="006234C6"/>
    <w:rsid w:val="00624A2A"/>
    <w:rsid w:val="006254B4"/>
    <w:rsid w:val="00625BAE"/>
    <w:rsid w:val="00627195"/>
    <w:rsid w:val="00630BE7"/>
    <w:rsid w:val="00630E7C"/>
    <w:rsid w:val="006323B3"/>
    <w:rsid w:val="00632C90"/>
    <w:rsid w:val="00633197"/>
    <w:rsid w:val="00633AC0"/>
    <w:rsid w:val="00634E8E"/>
    <w:rsid w:val="0063561B"/>
    <w:rsid w:val="00635CB4"/>
    <w:rsid w:val="00636CFA"/>
    <w:rsid w:val="00637275"/>
    <w:rsid w:val="0063769D"/>
    <w:rsid w:val="0064042D"/>
    <w:rsid w:val="00640C90"/>
    <w:rsid w:val="00641AEC"/>
    <w:rsid w:val="00643409"/>
    <w:rsid w:val="006439C1"/>
    <w:rsid w:val="0064524B"/>
    <w:rsid w:val="006469A4"/>
    <w:rsid w:val="00650A8F"/>
    <w:rsid w:val="006511EC"/>
    <w:rsid w:val="00651314"/>
    <w:rsid w:val="00651877"/>
    <w:rsid w:val="00652F94"/>
    <w:rsid w:val="006536F8"/>
    <w:rsid w:val="00654EC8"/>
    <w:rsid w:val="00655388"/>
    <w:rsid w:val="00655D42"/>
    <w:rsid w:val="00656199"/>
    <w:rsid w:val="00660767"/>
    <w:rsid w:val="00662F6E"/>
    <w:rsid w:val="006638BC"/>
    <w:rsid w:val="006649F4"/>
    <w:rsid w:val="00664D3A"/>
    <w:rsid w:val="00664FF0"/>
    <w:rsid w:val="006657C1"/>
    <w:rsid w:val="0066664C"/>
    <w:rsid w:val="00666B96"/>
    <w:rsid w:val="00667798"/>
    <w:rsid w:val="00670854"/>
    <w:rsid w:val="00671368"/>
    <w:rsid w:val="00671921"/>
    <w:rsid w:val="00671DB1"/>
    <w:rsid w:val="00671EAD"/>
    <w:rsid w:val="00672423"/>
    <w:rsid w:val="00672494"/>
    <w:rsid w:val="00675060"/>
    <w:rsid w:val="006759C2"/>
    <w:rsid w:val="0067631B"/>
    <w:rsid w:val="00676831"/>
    <w:rsid w:val="00677143"/>
    <w:rsid w:val="00677A9F"/>
    <w:rsid w:val="00680CA2"/>
    <w:rsid w:val="00681CA4"/>
    <w:rsid w:val="00681E75"/>
    <w:rsid w:val="00682027"/>
    <w:rsid w:val="0068205E"/>
    <w:rsid w:val="006820E4"/>
    <w:rsid w:val="0068273A"/>
    <w:rsid w:val="006827EE"/>
    <w:rsid w:val="006839AA"/>
    <w:rsid w:val="00683CCC"/>
    <w:rsid w:val="00685A05"/>
    <w:rsid w:val="00685B63"/>
    <w:rsid w:val="00685E43"/>
    <w:rsid w:val="006868D6"/>
    <w:rsid w:val="00690252"/>
    <w:rsid w:val="006902C8"/>
    <w:rsid w:val="00692943"/>
    <w:rsid w:val="00694C9E"/>
    <w:rsid w:val="00694E1A"/>
    <w:rsid w:val="006959D8"/>
    <w:rsid w:val="00695A1E"/>
    <w:rsid w:val="00695E6B"/>
    <w:rsid w:val="00697A3E"/>
    <w:rsid w:val="006A01DB"/>
    <w:rsid w:val="006A1247"/>
    <w:rsid w:val="006A25BB"/>
    <w:rsid w:val="006A3011"/>
    <w:rsid w:val="006A4085"/>
    <w:rsid w:val="006A4E81"/>
    <w:rsid w:val="006A5D0B"/>
    <w:rsid w:val="006B0D2C"/>
    <w:rsid w:val="006B10B6"/>
    <w:rsid w:val="006B1204"/>
    <w:rsid w:val="006B1377"/>
    <w:rsid w:val="006B2726"/>
    <w:rsid w:val="006B32B2"/>
    <w:rsid w:val="006B36D5"/>
    <w:rsid w:val="006B57B2"/>
    <w:rsid w:val="006B5AB6"/>
    <w:rsid w:val="006C02F0"/>
    <w:rsid w:val="006C0EDC"/>
    <w:rsid w:val="006C109B"/>
    <w:rsid w:val="006C1257"/>
    <w:rsid w:val="006C180F"/>
    <w:rsid w:val="006C2F7A"/>
    <w:rsid w:val="006C40E7"/>
    <w:rsid w:val="006C4214"/>
    <w:rsid w:val="006C425D"/>
    <w:rsid w:val="006C463A"/>
    <w:rsid w:val="006C4DD0"/>
    <w:rsid w:val="006C63D3"/>
    <w:rsid w:val="006C67EA"/>
    <w:rsid w:val="006C7DCF"/>
    <w:rsid w:val="006D0312"/>
    <w:rsid w:val="006D1930"/>
    <w:rsid w:val="006D1AAF"/>
    <w:rsid w:val="006D1B2D"/>
    <w:rsid w:val="006D1E80"/>
    <w:rsid w:val="006D471F"/>
    <w:rsid w:val="006D555F"/>
    <w:rsid w:val="006D777A"/>
    <w:rsid w:val="006D7D6D"/>
    <w:rsid w:val="006D7E28"/>
    <w:rsid w:val="006E17CD"/>
    <w:rsid w:val="006E23B6"/>
    <w:rsid w:val="006E25AB"/>
    <w:rsid w:val="006E29B7"/>
    <w:rsid w:val="006E3262"/>
    <w:rsid w:val="006E36A2"/>
    <w:rsid w:val="006E3893"/>
    <w:rsid w:val="006E3A6D"/>
    <w:rsid w:val="006E4748"/>
    <w:rsid w:val="006E4BE2"/>
    <w:rsid w:val="006E588B"/>
    <w:rsid w:val="006E599B"/>
    <w:rsid w:val="006E7746"/>
    <w:rsid w:val="006E7F70"/>
    <w:rsid w:val="006F0DA4"/>
    <w:rsid w:val="006F3E26"/>
    <w:rsid w:val="006F3FF6"/>
    <w:rsid w:val="006F4826"/>
    <w:rsid w:val="006F4D0E"/>
    <w:rsid w:val="006F4DD0"/>
    <w:rsid w:val="006F5235"/>
    <w:rsid w:val="006F738D"/>
    <w:rsid w:val="00700738"/>
    <w:rsid w:val="00701355"/>
    <w:rsid w:val="00703925"/>
    <w:rsid w:val="007043D3"/>
    <w:rsid w:val="007048FF"/>
    <w:rsid w:val="00704BFF"/>
    <w:rsid w:val="00706895"/>
    <w:rsid w:val="00707997"/>
    <w:rsid w:val="0071029B"/>
    <w:rsid w:val="0071052E"/>
    <w:rsid w:val="00711036"/>
    <w:rsid w:val="00711762"/>
    <w:rsid w:val="0071191C"/>
    <w:rsid w:val="00711988"/>
    <w:rsid w:val="007120CF"/>
    <w:rsid w:val="00713DB7"/>
    <w:rsid w:val="00714F4D"/>
    <w:rsid w:val="007150B1"/>
    <w:rsid w:val="00715C91"/>
    <w:rsid w:val="00716588"/>
    <w:rsid w:val="00716FC8"/>
    <w:rsid w:val="00717913"/>
    <w:rsid w:val="00717B8F"/>
    <w:rsid w:val="00720258"/>
    <w:rsid w:val="00721552"/>
    <w:rsid w:val="007221B6"/>
    <w:rsid w:val="00722511"/>
    <w:rsid w:val="00725841"/>
    <w:rsid w:val="00726166"/>
    <w:rsid w:val="00726A4B"/>
    <w:rsid w:val="00726E5E"/>
    <w:rsid w:val="007271D0"/>
    <w:rsid w:val="00727358"/>
    <w:rsid w:val="00727E39"/>
    <w:rsid w:val="00730D32"/>
    <w:rsid w:val="00731597"/>
    <w:rsid w:val="007327F4"/>
    <w:rsid w:val="007330D3"/>
    <w:rsid w:val="0073379C"/>
    <w:rsid w:val="00735F83"/>
    <w:rsid w:val="0073605A"/>
    <w:rsid w:val="00736375"/>
    <w:rsid w:val="00736406"/>
    <w:rsid w:val="007367A7"/>
    <w:rsid w:val="00736C13"/>
    <w:rsid w:val="00736DDB"/>
    <w:rsid w:val="00736E1E"/>
    <w:rsid w:val="00736EA9"/>
    <w:rsid w:val="00736EC5"/>
    <w:rsid w:val="00736F0E"/>
    <w:rsid w:val="00737C23"/>
    <w:rsid w:val="00742F60"/>
    <w:rsid w:val="00744241"/>
    <w:rsid w:val="007445DB"/>
    <w:rsid w:val="00744B2D"/>
    <w:rsid w:val="0074569B"/>
    <w:rsid w:val="00745CDC"/>
    <w:rsid w:val="0074667E"/>
    <w:rsid w:val="00746C40"/>
    <w:rsid w:val="0075066F"/>
    <w:rsid w:val="00750886"/>
    <w:rsid w:val="007510E2"/>
    <w:rsid w:val="007511DE"/>
    <w:rsid w:val="007513AA"/>
    <w:rsid w:val="007515DF"/>
    <w:rsid w:val="00752314"/>
    <w:rsid w:val="00752473"/>
    <w:rsid w:val="00752903"/>
    <w:rsid w:val="00754CBA"/>
    <w:rsid w:val="007551DF"/>
    <w:rsid w:val="00755D79"/>
    <w:rsid w:val="00756DD9"/>
    <w:rsid w:val="00757880"/>
    <w:rsid w:val="00757D44"/>
    <w:rsid w:val="007602E4"/>
    <w:rsid w:val="007623D3"/>
    <w:rsid w:val="0076340A"/>
    <w:rsid w:val="00763620"/>
    <w:rsid w:val="00763ADA"/>
    <w:rsid w:val="007663D4"/>
    <w:rsid w:val="00766BBE"/>
    <w:rsid w:val="00767521"/>
    <w:rsid w:val="00770B2F"/>
    <w:rsid w:val="00770B6A"/>
    <w:rsid w:val="007732C9"/>
    <w:rsid w:val="0077335A"/>
    <w:rsid w:val="007738F3"/>
    <w:rsid w:val="00773ED5"/>
    <w:rsid w:val="0077463C"/>
    <w:rsid w:val="00774CB6"/>
    <w:rsid w:val="007760E0"/>
    <w:rsid w:val="00776132"/>
    <w:rsid w:val="00776A3D"/>
    <w:rsid w:val="00780BD1"/>
    <w:rsid w:val="00780E12"/>
    <w:rsid w:val="00781103"/>
    <w:rsid w:val="007811BC"/>
    <w:rsid w:val="00782488"/>
    <w:rsid w:val="0078488B"/>
    <w:rsid w:val="00784B4C"/>
    <w:rsid w:val="00785BFF"/>
    <w:rsid w:val="00785E49"/>
    <w:rsid w:val="00786A8D"/>
    <w:rsid w:val="00786AF8"/>
    <w:rsid w:val="00786B17"/>
    <w:rsid w:val="00786F8A"/>
    <w:rsid w:val="00787338"/>
    <w:rsid w:val="00787C90"/>
    <w:rsid w:val="00790A1F"/>
    <w:rsid w:val="00790FB9"/>
    <w:rsid w:val="00792528"/>
    <w:rsid w:val="00793B7A"/>
    <w:rsid w:val="00793C15"/>
    <w:rsid w:val="00793CEB"/>
    <w:rsid w:val="00793DA2"/>
    <w:rsid w:val="007A01EB"/>
    <w:rsid w:val="007A02D7"/>
    <w:rsid w:val="007A056A"/>
    <w:rsid w:val="007A09E9"/>
    <w:rsid w:val="007A0FFE"/>
    <w:rsid w:val="007A24BF"/>
    <w:rsid w:val="007A45BB"/>
    <w:rsid w:val="007A5276"/>
    <w:rsid w:val="007A5C4A"/>
    <w:rsid w:val="007A5D1F"/>
    <w:rsid w:val="007A6401"/>
    <w:rsid w:val="007A6D04"/>
    <w:rsid w:val="007B1398"/>
    <w:rsid w:val="007B13AE"/>
    <w:rsid w:val="007B2475"/>
    <w:rsid w:val="007B249F"/>
    <w:rsid w:val="007B29C4"/>
    <w:rsid w:val="007B2D48"/>
    <w:rsid w:val="007B2ECC"/>
    <w:rsid w:val="007B41E0"/>
    <w:rsid w:val="007B46D1"/>
    <w:rsid w:val="007B5F01"/>
    <w:rsid w:val="007C0248"/>
    <w:rsid w:val="007C0404"/>
    <w:rsid w:val="007C0D6D"/>
    <w:rsid w:val="007C141C"/>
    <w:rsid w:val="007C17E9"/>
    <w:rsid w:val="007C1DF4"/>
    <w:rsid w:val="007C31C0"/>
    <w:rsid w:val="007C424B"/>
    <w:rsid w:val="007C5037"/>
    <w:rsid w:val="007C52B7"/>
    <w:rsid w:val="007C5394"/>
    <w:rsid w:val="007C6046"/>
    <w:rsid w:val="007C6BB9"/>
    <w:rsid w:val="007D09AE"/>
    <w:rsid w:val="007D116E"/>
    <w:rsid w:val="007D1633"/>
    <w:rsid w:val="007D16AD"/>
    <w:rsid w:val="007D16C1"/>
    <w:rsid w:val="007D1B60"/>
    <w:rsid w:val="007D1FA1"/>
    <w:rsid w:val="007D25B7"/>
    <w:rsid w:val="007D2E6D"/>
    <w:rsid w:val="007D3BEA"/>
    <w:rsid w:val="007D3C9B"/>
    <w:rsid w:val="007D3FA1"/>
    <w:rsid w:val="007D5501"/>
    <w:rsid w:val="007D7182"/>
    <w:rsid w:val="007D7F23"/>
    <w:rsid w:val="007E073D"/>
    <w:rsid w:val="007E1243"/>
    <w:rsid w:val="007E260F"/>
    <w:rsid w:val="007E35CB"/>
    <w:rsid w:val="007E4A8D"/>
    <w:rsid w:val="007E4B05"/>
    <w:rsid w:val="007E7801"/>
    <w:rsid w:val="007E7B83"/>
    <w:rsid w:val="007F13C8"/>
    <w:rsid w:val="007F16A8"/>
    <w:rsid w:val="007F1C16"/>
    <w:rsid w:val="007F2C45"/>
    <w:rsid w:val="007F4D2E"/>
    <w:rsid w:val="007F4E29"/>
    <w:rsid w:val="007F6149"/>
    <w:rsid w:val="007F618C"/>
    <w:rsid w:val="007F688D"/>
    <w:rsid w:val="00800E13"/>
    <w:rsid w:val="00801DEF"/>
    <w:rsid w:val="00802325"/>
    <w:rsid w:val="0080259C"/>
    <w:rsid w:val="00803845"/>
    <w:rsid w:val="00804455"/>
    <w:rsid w:val="008052B9"/>
    <w:rsid w:val="00806B94"/>
    <w:rsid w:val="00806E97"/>
    <w:rsid w:val="00806F44"/>
    <w:rsid w:val="00807047"/>
    <w:rsid w:val="00807073"/>
    <w:rsid w:val="00807945"/>
    <w:rsid w:val="00807954"/>
    <w:rsid w:val="00807B81"/>
    <w:rsid w:val="00811146"/>
    <w:rsid w:val="00812E7D"/>
    <w:rsid w:val="008132FF"/>
    <w:rsid w:val="00815170"/>
    <w:rsid w:val="00815DBC"/>
    <w:rsid w:val="00815E51"/>
    <w:rsid w:val="00816A39"/>
    <w:rsid w:val="00816F1C"/>
    <w:rsid w:val="008173A0"/>
    <w:rsid w:val="008175AA"/>
    <w:rsid w:val="008202F9"/>
    <w:rsid w:val="0082198C"/>
    <w:rsid w:val="008223E7"/>
    <w:rsid w:val="00822868"/>
    <w:rsid w:val="00822B9D"/>
    <w:rsid w:val="008243D8"/>
    <w:rsid w:val="008245E5"/>
    <w:rsid w:val="0082468F"/>
    <w:rsid w:val="0082581A"/>
    <w:rsid w:val="00826778"/>
    <w:rsid w:val="008267BC"/>
    <w:rsid w:val="00826CCB"/>
    <w:rsid w:val="00826D20"/>
    <w:rsid w:val="008274C9"/>
    <w:rsid w:val="0083013B"/>
    <w:rsid w:val="00830855"/>
    <w:rsid w:val="00830D48"/>
    <w:rsid w:val="00832292"/>
    <w:rsid w:val="0083296B"/>
    <w:rsid w:val="00832E8C"/>
    <w:rsid w:val="0083588E"/>
    <w:rsid w:val="0083671E"/>
    <w:rsid w:val="00836814"/>
    <w:rsid w:val="00840460"/>
    <w:rsid w:val="008408C1"/>
    <w:rsid w:val="00840B15"/>
    <w:rsid w:val="008413D6"/>
    <w:rsid w:val="00841484"/>
    <w:rsid w:val="00841557"/>
    <w:rsid w:val="00841C61"/>
    <w:rsid w:val="008424C3"/>
    <w:rsid w:val="00842C68"/>
    <w:rsid w:val="00843A62"/>
    <w:rsid w:val="00844235"/>
    <w:rsid w:val="0084763A"/>
    <w:rsid w:val="008503AA"/>
    <w:rsid w:val="00850C09"/>
    <w:rsid w:val="00851C88"/>
    <w:rsid w:val="0085234E"/>
    <w:rsid w:val="00853716"/>
    <w:rsid w:val="00854BFB"/>
    <w:rsid w:val="00854E3D"/>
    <w:rsid w:val="00855151"/>
    <w:rsid w:val="0085712F"/>
    <w:rsid w:val="0085782A"/>
    <w:rsid w:val="008601C5"/>
    <w:rsid w:val="00860940"/>
    <w:rsid w:val="0086341E"/>
    <w:rsid w:val="00863F9A"/>
    <w:rsid w:val="00864126"/>
    <w:rsid w:val="00864A80"/>
    <w:rsid w:val="00864F84"/>
    <w:rsid w:val="008650A8"/>
    <w:rsid w:val="00865B3B"/>
    <w:rsid w:val="00865F66"/>
    <w:rsid w:val="00867518"/>
    <w:rsid w:val="008704E4"/>
    <w:rsid w:val="008718BA"/>
    <w:rsid w:val="0087214A"/>
    <w:rsid w:val="00875086"/>
    <w:rsid w:val="00876062"/>
    <w:rsid w:val="00876341"/>
    <w:rsid w:val="00876A2E"/>
    <w:rsid w:val="008772F4"/>
    <w:rsid w:val="008777A9"/>
    <w:rsid w:val="00877B17"/>
    <w:rsid w:val="00880650"/>
    <w:rsid w:val="00880A1D"/>
    <w:rsid w:val="00880D4B"/>
    <w:rsid w:val="00880DE8"/>
    <w:rsid w:val="00881957"/>
    <w:rsid w:val="00882BED"/>
    <w:rsid w:val="008830A7"/>
    <w:rsid w:val="008835C4"/>
    <w:rsid w:val="00883858"/>
    <w:rsid w:val="008857FC"/>
    <w:rsid w:val="00885C57"/>
    <w:rsid w:val="00887AD9"/>
    <w:rsid w:val="00887EA6"/>
    <w:rsid w:val="008908F5"/>
    <w:rsid w:val="00890AF9"/>
    <w:rsid w:val="00890BD7"/>
    <w:rsid w:val="00890DB7"/>
    <w:rsid w:val="00891A6E"/>
    <w:rsid w:val="008937AA"/>
    <w:rsid w:val="008941B7"/>
    <w:rsid w:val="00894C9D"/>
    <w:rsid w:val="008951FB"/>
    <w:rsid w:val="008968EB"/>
    <w:rsid w:val="00896923"/>
    <w:rsid w:val="00896CBD"/>
    <w:rsid w:val="00897357"/>
    <w:rsid w:val="00897689"/>
    <w:rsid w:val="00897FEE"/>
    <w:rsid w:val="008A00B6"/>
    <w:rsid w:val="008A167A"/>
    <w:rsid w:val="008A1D85"/>
    <w:rsid w:val="008A3267"/>
    <w:rsid w:val="008A38B1"/>
    <w:rsid w:val="008A3A56"/>
    <w:rsid w:val="008A405E"/>
    <w:rsid w:val="008A4DD1"/>
    <w:rsid w:val="008A51A2"/>
    <w:rsid w:val="008A51C6"/>
    <w:rsid w:val="008A51D2"/>
    <w:rsid w:val="008B061E"/>
    <w:rsid w:val="008B0D7C"/>
    <w:rsid w:val="008B1299"/>
    <w:rsid w:val="008B1E77"/>
    <w:rsid w:val="008B2070"/>
    <w:rsid w:val="008B215A"/>
    <w:rsid w:val="008B2390"/>
    <w:rsid w:val="008B446E"/>
    <w:rsid w:val="008B62C6"/>
    <w:rsid w:val="008B6B73"/>
    <w:rsid w:val="008B708B"/>
    <w:rsid w:val="008B7AF1"/>
    <w:rsid w:val="008B7C49"/>
    <w:rsid w:val="008C3215"/>
    <w:rsid w:val="008C3EB9"/>
    <w:rsid w:val="008C4A13"/>
    <w:rsid w:val="008C4FC8"/>
    <w:rsid w:val="008D1450"/>
    <w:rsid w:val="008D1608"/>
    <w:rsid w:val="008D16FD"/>
    <w:rsid w:val="008D342E"/>
    <w:rsid w:val="008D4A51"/>
    <w:rsid w:val="008D4D61"/>
    <w:rsid w:val="008D4F2B"/>
    <w:rsid w:val="008D529C"/>
    <w:rsid w:val="008D59DD"/>
    <w:rsid w:val="008D5E56"/>
    <w:rsid w:val="008E0787"/>
    <w:rsid w:val="008E3208"/>
    <w:rsid w:val="008E36EC"/>
    <w:rsid w:val="008E3A6A"/>
    <w:rsid w:val="008E4B1D"/>
    <w:rsid w:val="008E4CE6"/>
    <w:rsid w:val="008E5CE3"/>
    <w:rsid w:val="008E647C"/>
    <w:rsid w:val="008E6E4A"/>
    <w:rsid w:val="008E7203"/>
    <w:rsid w:val="008E7FCC"/>
    <w:rsid w:val="008F0101"/>
    <w:rsid w:val="008F02CB"/>
    <w:rsid w:val="008F07DF"/>
    <w:rsid w:val="008F0862"/>
    <w:rsid w:val="008F10C0"/>
    <w:rsid w:val="008F1194"/>
    <w:rsid w:val="008F273A"/>
    <w:rsid w:val="008F2BC0"/>
    <w:rsid w:val="008F3A22"/>
    <w:rsid w:val="008F4524"/>
    <w:rsid w:val="008F479F"/>
    <w:rsid w:val="008F5FA6"/>
    <w:rsid w:val="008F64BD"/>
    <w:rsid w:val="008F74BD"/>
    <w:rsid w:val="008F7977"/>
    <w:rsid w:val="008F7A9C"/>
    <w:rsid w:val="00900503"/>
    <w:rsid w:val="00900D26"/>
    <w:rsid w:val="00901450"/>
    <w:rsid w:val="009031D8"/>
    <w:rsid w:val="00903B35"/>
    <w:rsid w:val="00904082"/>
    <w:rsid w:val="00905AB8"/>
    <w:rsid w:val="00905CE9"/>
    <w:rsid w:val="00905F11"/>
    <w:rsid w:val="00906FD6"/>
    <w:rsid w:val="00910CAE"/>
    <w:rsid w:val="0091299A"/>
    <w:rsid w:val="00912A5B"/>
    <w:rsid w:val="00912C40"/>
    <w:rsid w:val="0091397A"/>
    <w:rsid w:val="00913E5F"/>
    <w:rsid w:val="00914701"/>
    <w:rsid w:val="00914764"/>
    <w:rsid w:val="0091477D"/>
    <w:rsid w:val="0091539C"/>
    <w:rsid w:val="00915E64"/>
    <w:rsid w:val="00916B97"/>
    <w:rsid w:val="00917822"/>
    <w:rsid w:val="00920A2D"/>
    <w:rsid w:val="00920B6B"/>
    <w:rsid w:val="00921D4B"/>
    <w:rsid w:val="009220A2"/>
    <w:rsid w:val="009221BC"/>
    <w:rsid w:val="009238C0"/>
    <w:rsid w:val="00924D99"/>
    <w:rsid w:val="00925EE3"/>
    <w:rsid w:val="009262CC"/>
    <w:rsid w:val="00926747"/>
    <w:rsid w:val="0092723B"/>
    <w:rsid w:val="009272A3"/>
    <w:rsid w:val="0092796F"/>
    <w:rsid w:val="009317F7"/>
    <w:rsid w:val="0093197A"/>
    <w:rsid w:val="00931EFA"/>
    <w:rsid w:val="00932272"/>
    <w:rsid w:val="009328FC"/>
    <w:rsid w:val="0093356C"/>
    <w:rsid w:val="00933D7D"/>
    <w:rsid w:val="00934151"/>
    <w:rsid w:val="00935431"/>
    <w:rsid w:val="009360C5"/>
    <w:rsid w:val="00941463"/>
    <w:rsid w:val="00941567"/>
    <w:rsid w:val="0094328F"/>
    <w:rsid w:val="00943DEF"/>
    <w:rsid w:val="00944443"/>
    <w:rsid w:val="00944B3C"/>
    <w:rsid w:val="009461B9"/>
    <w:rsid w:val="00947D47"/>
    <w:rsid w:val="00950842"/>
    <w:rsid w:val="00951EE7"/>
    <w:rsid w:val="009536A4"/>
    <w:rsid w:val="009561AB"/>
    <w:rsid w:val="009565EA"/>
    <w:rsid w:val="00957152"/>
    <w:rsid w:val="00957615"/>
    <w:rsid w:val="00957B3D"/>
    <w:rsid w:val="00957CC8"/>
    <w:rsid w:val="00957DBC"/>
    <w:rsid w:val="0096064B"/>
    <w:rsid w:val="009622FB"/>
    <w:rsid w:val="009629DE"/>
    <w:rsid w:val="009630AD"/>
    <w:rsid w:val="00963568"/>
    <w:rsid w:val="0096428A"/>
    <w:rsid w:val="00967003"/>
    <w:rsid w:val="00967457"/>
    <w:rsid w:val="00967815"/>
    <w:rsid w:val="009704B0"/>
    <w:rsid w:val="00970BB4"/>
    <w:rsid w:val="009718C5"/>
    <w:rsid w:val="00972036"/>
    <w:rsid w:val="00976BE6"/>
    <w:rsid w:val="009770AD"/>
    <w:rsid w:val="009804C7"/>
    <w:rsid w:val="00980AB2"/>
    <w:rsid w:val="00983BC4"/>
    <w:rsid w:val="00983DF1"/>
    <w:rsid w:val="00983F19"/>
    <w:rsid w:val="00987318"/>
    <w:rsid w:val="00987853"/>
    <w:rsid w:val="00987CD0"/>
    <w:rsid w:val="009915D3"/>
    <w:rsid w:val="009920D4"/>
    <w:rsid w:val="00992626"/>
    <w:rsid w:val="0099432F"/>
    <w:rsid w:val="00994A21"/>
    <w:rsid w:val="009952EB"/>
    <w:rsid w:val="0099537D"/>
    <w:rsid w:val="00995D43"/>
    <w:rsid w:val="00995F1F"/>
    <w:rsid w:val="009964E7"/>
    <w:rsid w:val="0099717A"/>
    <w:rsid w:val="0099724A"/>
    <w:rsid w:val="009A180F"/>
    <w:rsid w:val="009A20E5"/>
    <w:rsid w:val="009A3571"/>
    <w:rsid w:val="009A35A3"/>
    <w:rsid w:val="009A40BA"/>
    <w:rsid w:val="009A457D"/>
    <w:rsid w:val="009A527A"/>
    <w:rsid w:val="009A623A"/>
    <w:rsid w:val="009A63A6"/>
    <w:rsid w:val="009A68BD"/>
    <w:rsid w:val="009A7169"/>
    <w:rsid w:val="009A786C"/>
    <w:rsid w:val="009A7E4B"/>
    <w:rsid w:val="009B15B6"/>
    <w:rsid w:val="009B1981"/>
    <w:rsid w:val="009B3319"/>
    <w:rsid w:val="009B46D0"/>
    <w:rsid w:val="009B4B17"/>
    <w:rsid w:val="009B532B"/>
    <w:rsid w:val="009B551A"/>
    <w:rsid w:val="009B55FA"/>
    <w:rsid w:val="009B67E1"/>
    <w:rsid w:val="009B6A2F"/>
    <w:rsid w:val="009B6B20"/>
    <w:rsid w:val="009B7560"/>
    <w:rsid w:val="009B76F1"/>
    <w:rsid w:val="009B77E9"/>
    <w:rsid w:val="009C0356"/>
    <w:rsid w:val="009C1162"/>
    <w:rsid w:val="009C2D59"/>
    <w:rsid w:val="009C363B"/>
    <w:rsid w:val="009C3E19"/>
    <w:rsid w:val="009C4684"/>
    <w:rsid w:val="009C532F"/>
    <w:rsid w:val="009C5DC9"/>
    <w:rsid w:val="009C5E03"/>
    <w:rsid w:val="009C5F99"/>
    <w:rsid w:val="009C68F3"/>
    <w:rsid w:val="009C72F3"/>
    <w:rsid w:val="009D1AD3"/>
    <w:rsid w:val="009D3BBD"/>
    <w:rsid w:val="009D3EE1"/>
    <w:rsid w:val="009D406E"/>
    <w:rsid w:val="009D4A67"/>
    <w:rsid w:val="009D67EE"/>
    <w:rsid w:val="009D707A"/>
    <w:rsid w:val="009D7E49"/>
    <w:rsid w:val="009E0229"/>
    <w:rsid w:val="009E1411"/>
    <w:rsid w:val="009E1AD4"/>
    <w:rsid w:val="009E1D37"/>
    <w:rsid w:val="009E35A5"/>
    <w:rsid w:val="009E3E67"/>
    <w:rsid w:val="009E51CE"/>
    <w:rsid w:val="009E52C9"/>
    <w:rsid w:val="009E5D82"/>
    <w:rsid w:val="009E734D"/>
    <w:rsid w:val="009E75B4"/>
    <w:rsid w:val="009F0667"/>
    <w:rsid w:val="009F09E2"/>
    <w:rsid w:val="009F0EAA"/>
    <w:rsid w:val="009F38A2"/>
    <w:rsid w:val="009F3EDA"/>
    <w:rsid w:val="009F42AB"/>
    <w:rsid w:val="009F5A9B"/>
    <w:rsid w:val="009F6535"/>
    <w:rsid w:val="009F73B8"/>
    <w:rsid w:val="009F78CB"/>
    <w:rsid w:val="009F79DC"/>
    <w:rsid w:val="009F7E34"/>
    <w:rsid w:val="00A0092B"/>
    <w:rsid w:val="00A00A06"/>
    <w:rsid w:val="00A00B3F"/>
    <w:rsid w:val="00A010CC"/>
    <w:rsid w:val="00A021B1"/>
    <w:rsid w:val="00A0309C"/>
    <w:rsid w:val="00A04862"/>
    <w:rsid w:val="00A0599B"/>
    <w:rsid w:val="00A06480"/>
    <w:rsid w:val="00A06AD0"/>
    <w:rsid w:val="00A12A84"/>
    <w:rsid w:val="00A132B5"/>
    <w:rsid w:val="00A13819"/>
    <w:rsid w:val="00A139F9"/>
    <w:rsid w:val="00A13EC1"/>
    <w:rsid w:val="00A14107"/>
    <w:rsid w:val="00A14215"/>
    <w:rsid w:val="00A14E31"/>
    <w:rsid w:val="00A14ED6"/>
    <w:rsid w:val="00A15655"/>
    <w:rsid w:val="00A15AB1"/>
    <w:rsid w:val="00A15C49"/>
    <w:rsid w:val="00A173B1"/>
    <w:rsid w:val="00A17575"/>
    <w:rsid w:val="00A17D6F"/>
    <w:rsid w:val="00A20DBC"/>
    <w:rsid w:val="00A21541"/>
    <w:rsid w:val="00A2234F"/>
    <w:rsid w:val="00A22980"/>
    <w:rsid w:val="00A24488"/>
    <w:rsid w:val="00A2550C"/>
    <w:rsid w:val="00A26D7F"/>
    <w:rsid w:val="00A27ABD"/>
    <w:rsid w:val="00A27B8F"/>
    <w:rsid w:val="00A30DD1"/>
    <w:rsid w:val="00A3216E"/>
    <w:rsid w:val="00A32623"/>
    <w:rsid w:val="00A32EDC"/>
    <w:rsid w:val="00A3349A"/>
    <w:rsid w:val="00A344F9"/>
    <w:rsid w:val="00A3579D"/>
    <w:rsid w:val="00A35817"/>
    <w:rsid w:val="00A36C54"/>
    <w:rsid w:val="00A37463"/>
    <w:rsid w:val="00A404A2"/>
    <w:rsid w:val="00A40CC4"/>
    <w:rsid w:val="00A410CD"/>
    <w:rsid w:val="00A410D4"/>
    <w:rsid w:val="00A41431"/>
    <w:rsid w:val="00A41526"/>
    <w:rsid w:val="00A42478"/>
    <w:rsid w:val="00A42B7E"/>
    <w:rsid w:val="00A4301D"/>
    <w:rsid w:val="00A430CE"/>
    <w:rsid w:val="00A443CA"/>
    <w:rsid w:val="00A47379"/>
    <w:rsid w:val="00A502B4"/>
    <w:rsid w:val="00A50673"/>
    <w:rsid w:val="00A51997"/>
    <w:rsid w:val="00A52029"/>
    <w:rsid w:val="00A52086"/>
    <w:rsid w:val="00A52C01"/>
    <w:rsid w:val="00A54CC4"/>
    <w:rsid w:val="00A55391"/>
    <w:rsid w:val="00A55A59"/>
    <w:rsid w:val="00A55F6B"/>
    <w:rsid w:val="00A5636E"/>
    <w:rsid w:val="00A568E6"/>
    <w:rsid w:val="00A56A9E"/>
    <w:rsid w:val="00A57523"/>
    <w:rsid w:val="00A60A51"/>
    <w:rsid w:val="00A616D5"/>
    <w:rsid w:val="00A62C73"/>
    <w:rsid w:val="00A63318"/>
    <w:rsid w:val="00A63FD5"/>
    <w:rsid w:val="00A64871"/>
    <w:rsid w:val="00A649D4"/>
    <w:rsid w:val="00A66399"/>
    <w:rsid w:val="00A673E2"/>
    <w:rsid w:val="00A70DD1"/>
    <w:rsid w:val="00A716CA"/>
    <w:rsid w:val="00A7265A"/>
    <w:rsid w:val="00A7397B"/>
    <w:rsid w:val="00A74FD6"/>
    <w:rsid w:val="00A75092"/>
    <w:rsid w:val="00A7596C"/>
    <w:rsid w:val="00A7663B"/>
    <w:rsid w:val="00A77550"/>
    <w:rsid w:val="00A77A23"/>
    <w:rsid w:val="00A81299"/>
    <w:rsid w:val="00A81DF7"/>
    <w:rsid w:val="00A82227"/>
    <w:rsid w:val="00A82AB5"/>
    <w:rsid w:val="00A83D93"/>
    <w:rsid w:val="00A83E01"/>
    <w:rsid w:val="00A83F40"/>
    <w:rsid w:val="00A847E1"/>
    <w:rsid w:val="00A85C20"/>
    <w:rsid w:val="00A86058"/>
    <w:rsid w:val="00A86985"/>
    <w:rsid w:val="00A8799B"/>
    <w:rsid w:val="00A9016E"/>
    <w:rsid w:val="00A904ED"/>
    <w:rsid w:val="00A90BD5"/>
    <w:rsid w:val="00A90FDC"/>
    <w:rsid w:val="00A92042"/>
    <w:rsid w:val="00A943B2"/>
    <w:rsid w:val="00A94489"/>
    <w:rsid w:val="00A94AF8"/>
    <w:rsid w:val="00A95EF1"/>
    <w:rsid w:val="00A9602E"/>
    <w:rsid w:val="00A96343"/>
    <w:rsid w:val="00A96BF3"/>
    <w:rsid w:val="00A96F7E"/>
    <w:rsid w:val="00A9722B"/>
    <w:rsid w:val="00AA0222"/>
    <w:rsid w:val="00AA06E5"/>
    <w:rsid w:val="00AA0DA4"/>
    <w:rsid w:val="00AA14F9"/>
    <w:rsid w:val="00AA1650"/>
    <w:rsid w:val="00AA16F6"/>
    <w:rsid w:val="00AA23A7"/>
    <w:rsid w:val="00AA2585"/>
    <w:rsid w:val="00AA26C1"/>
    <w:rsid w:val="00AA45E8"/>
    <w:rsid w:val="00AA4BB9"/>
    <w:rsid w:val="00AA5CD0"/>
    <w:rsid w:val="00AB07A4"/>
    <w:rsid w:val="00AB181B"/>
    <w:rsid w:val="00AB1BDB"/>
    <w:rsid w:val="00AB1CA9"/>
    <w:rsid w:val="00AB2119"/>
    <w:rsid w:val="00AB2E11"/>
    <w:rsid w:val="00AB2E64"/>
    <w:rsid w:val="00AB46E6"/>
    <w:rsid w:val="00AB4802"/>
    <w:rsid w:val="00AB4D75"/>
    <w:rsid w:val="00AB4DFC"/>
    <w:rsid w:val="00AB7925"/>
    <w:rsid w:val="00AC00B9"/>
    <w:rsid w:val="00AC0E98"/>
    <w:rsid w:val="00AC3B69"/>
    <w:rsid w:val="00AC3E58"/>
    <w:rsid w:val="00AC574D"/>
    <w:rsid w:val="00AC605E"/>
    <w:rsid w:val="00AC634B"/>
    <w:rsid w:val="00AC6720"/>
    <w:rsid w:val="00AC7491"/>
    <w:rsid w:val="00AC7ECD"/>
    <w:rsid w:val="00AD0766"/>
    <w:rsid w:val="00AD083F"/>
    <w:rsid w:val="00AD136F"/>
    <w:rsid w:val="00AD2170"/>
    <w:rsid w:val="00AD275A"/>
    <w:rsid w:val="00AD279C"/>
    <w:rsid w:val="00AD3D6D"/>
    <w:rsid w:val="00AD6FD7"/>
    <w:rsid w:val="00AD6FF3"/>
    <w:rsid w:val="00AD7F00"/>
    <w:rsid w:val="00AE0559"/>
    <w:rsid w:val="00AE2142"/>
    <w:rsid w:val="00AE22BA"/>
    <w:rsid w:val="00AE2683"/>
    <w:rsid w:val="00AE2F41"/>
    <w:rsid w:val="00AE2F42"/>
    <w:rsid w:val="00AE3238"/>
    <w:rsid w:val="00AE3468"/>
    <w:rsid w:val="00AE39FF"/>
    <w:rsid w:val="00AE3B5F"/>
    <w:rsid w:val="00AE3CFD"/>
    <w:rsid w:val="00AE4E8E"/>
    <w:rsid w:val="00AE55D2"/>
    <w:rsid w:val="00AE5C90"/>
    <w:rsid w:val="00AE6DCA"/>
    <w:rsid w:val="00AE7106"/>
    <w:rsid w:val="00AE76A5"/>
    <w:rsid w:val="00AE7B7E"/>
    <w:rsid w:val="00AE7E41"/>
    <w:rsid w:val="00AF06CB"/>
    <w:rsid w:val="00AF0AB7"/>
    <w:rsid w:val="00AF16D4"/>
    <w:rsid w:val="00AF1B84"/>
    <w:rsid w:val="00AF1CC2"/>
    <w:rsid w:val="00AF26DA"/>
    <w:rsid w:val="00AF37BE"/>
    <w:rsid w:val="00AF41A3"/>
    <w:rsid w:val="00AF477A"/>
    <w:rsid w:val="00AF4D16"/>
    <w:rsid w:val="00AF50C5"/>
    <w:rsid w:val="00AF5495"/>
    <w:rsid w:val="00AF593B"/>
    <w:rsid w:val="00AF5B4A"/>
    <w:rsid w:val="00AF5D60"/>
    <w:rsid w:val="00AF603A"/>
    <w:rsid w:val="00AF6215"/>
    <w:rsid w:val="00AF7537"/>
    <w:rsid w:val="00B0006B"/>
    <w:rsid w:val="00B00E56"/>
    <w:rsid w:val="00B014BA"/>
    <w:rsid w:val="00B02671"/>
    <w:rsid w:val="00B03428"/>
    <w:rsid w:val="00B035CC"/>
    <w:rsid w:val="00B040C1"/>
    <w:rsid w:val="00B06606"/>
    <w:rsid w:val="00B068D9"/>
    <w:rsid w:val="00B06E83"/>
    <w:rsid w:val="00B078A6"/>
    <w:rsid w:val="00B103CA"/>
    <w:rsid w:val="00B1110B"/>
    <w:rsid w:val="00B11853"/>
    <w:rsid w:val="00B11B30"/>
    <w:rsid w:val="00B12813"/>
    <w:rsid w:val="00B14087"/>
    <w:rsid w:val="00B14403"/>
    <w:rsid w:val="00B16C6E"/>
    <w:rsid w:val="00B17AB3"/>
    <w:rsid w:val="00B20376"/>
    <w:rsid w:val="00B20A26"/>
    <w:rsid w:val="00B21459"/>
    <w:rsid w:val="00B216BC"/>
    <w:rsid w:val="00B217BA"/>
    <w:rsid w:val="00B21A54"/>
    <w:rsid w:val="00B222AD"/>
    <w:rsid w:val="00B22FD7"/>
    <w:rsid w:val="00B23887"/>
    <w:rsid w:val="00B23CE0"/>
    <w:rsid w:val="00B2403D"/>
    <w:rsid w:val="00B245C3"/>
    <w:rsid w:val="00B24BE8"/>
    <w:rsid w:val="00B2588A"/>
    <w:rsid w:val="00B26581"/>
    <w:rsid w:val="00B268F6"/>
    <w:rsid w:val="00B2781D"/>
    <w:rsid w:val="00B30DD5"/>
    <w:rsid w:val="00B342E3"/>
    <w:rsid w:val="00B34418"/>
    <w:rsid w:val="00B3452A"/>
    <w:rsid w:val="00B34F64"/>
    <w:rsid w:val="00B36775"/>
    <w:rsid w:val="00B40230"/>
    <w:rsid w:val="00B409A0"/>
    <w:rsid w:val="00B41D0B"/>
    <w:rsid w:val="00B421A7"/>
    <w:rsid w:val="00B43DE3"/>
    <w:rsid w:val="00B4530E"/>
    <w:rsid w:val="00B45E08"/>
    <w:rsid w:val="00B46506"/>
    <w:rsid w:val="00B507AF"/>
    <w:rsid w:val="00B50F59"/>
    <w:rsid w:val="00B51E8B"/>
    <w:rsid w:val="00B51EAE"/>
    <w:rsid w:val="00B523AD"/>
    <w:rsid w:val="00B52425"/>
    <w:rsid w:val="00B53061"/>
    <w:rsid w:val="00B5338E"/>
    <w:rsid w:val="00B53649"/>
    <w:rsid w:val="00B53E44"/>
    <w:rsid w:val="00B5561F"/>
    <w:rsid w:val="00B55B77"/>
    <w:rsid w:val="00B55F0E"/>
    <w:rsid w:val="00B568B3"/>
    <w:rsid w:val="00B6124F"/>
    <w:rsid w:val="00B6203A"/>
    <w:rsid w:val="00B62390"/>
    <w:rsid w:val="00B630CA"/>
    <w:rsid w:val="00B638B7"/>
    <w:rsid w:val="00B63F7B"/>
    <w:rsid w:val="00B645C4"/>
    <w:rsid w:val="00B65B8F"/>
    <w:rsid w:val="00B6774F"/>
    <w:rsid w:val="00B70ABE"/>
    <w:rsid w:val="00B71329"/>
    <w:rsid w:val="00B71682"/>
    <w:rsid w:val="00B718C0"/>
    <w:rsid w:val="00B71916"/>
    <w:rsid w:val="00B755C9"/>
    <w:rsid w:val="00B75DFE"/>
    <w:rsid w:val="00B765D2"/>
    <w:rsid w:val="00B80087"/>
    <w:rsid w:val="00B80424"/>
    <w:rsid w:val="00B81593"/>
    <w:rsid w:val="00B816CE"/>
    <w:rsid w:val="00B8190A"/>
    <w:rsid w:val="00B82491"/>
    <w:rsid w:val="00B827FF"/>
    <w:rsid w:val="00B8445D"/>
    <w:rsid w:val="00B84685"/>
    <w:rsid w:val="00B846E1"/>
    <w:rsid w:val="00B84F3F"/>
    <w:rsid w:val="00B85464"/>
    <w:rsid w:val="00B87F81"/>
    <w:rsid w:val="00B9000E"/>
    <w:rsid w:val="00B9010E"/>
    <w:rsid w:val="00B9061C"/>
    <w:rsid w:val="00B90978"/>
    <w:rsid w:val="00B90A67"/>
    <w:rsid w:val="00B92662"/>
    <w:rsid w:val="00B930A0"/>
    <w:rsid w:val="00B93246"/>
    <w:rsid w:val="00B93351"/>
    <w:rsid w:val="00B93FAF"/>
    <w:rsid w:val="00B946C7"/>
    <w:rsid w:val="00B95758"/>
    <w:rsid w:val="00B959B3"/>
    <w:rsid w:val="00B95E07"/>
    <w:rsid w:val="00B96AC7"/>
    <w:rsid w:val="00B96AD1"/>
    <w:rsid w:val="00B96DBD"/>
    <w:rsid w:val="00B97052"/>
    <w:rsid w:val="00B9744A"/>
    <w:rsid w:val="00BA0D89"/>
    <w:rsid w:val="00BA0E7E"/>
    <w:rsid w:val="00BA1AD0"/>
    <w:rsid w:val="00BA2035"/>
    <w:rsid w:val="00BA4B15"/>
    <w:rsid w:val="00BA51DD"/>
    <w:rsid w:val="00BA5360"/>
    <w:rsid w:val="00BA6C89"/>
    <w:rsid w:val="00BA7021"/>
    <w:rsid w:val="00BA75A9"/>
    <w:rsid w:val="00BB00A6"/>
    <w:rsid w:val="00BB0965"/>
    <w:rsid w:val="00BB0BEB"/>
    <w:rsid w:val="00BB1C19"/>
    <w:rsid w:val="00BB4B0F"/>
    <w:rsid w:val="00BB4F1B"/>
    <w:rsid w:val="00BB69D6"/>
    <w:rsid w:val="00BB6EF6"/>
    <w:rsid w:val="00BB73E8"/>
    <w:rsid w:val="00BB7661"/>
    <w:rsid w:val="00BC0669"/>
    <w:rsid w:val="00BC1D72"/>
    <w:rsid w:val="00BC2074"/>
    <w:rsid w:val="00BC46FA"/>
    <w:rsid w:val="00BC4DD6"/>
    <w:rsid w:val="00BC622C"/>
    <w:rsid w:val="00BC6A55"/>
    <w:rsid w:val="00BC7C10"/>
    <w:rsid w:val="00BC7FF2"/>
    <w:rsid w:val="00BD0813"/>
    <w:rsid w:val="00BD0D6C"/>
    <w:rsid w:val="00BD241F"/>
    <w:rsid w:val="00BD2824"/>
    <w:rsid w:val="00BD3F62"/>
    <w:rsid w:val="00BD403D"/>
    <w:rsid w:val="00BD58A9"/>
    <w:rsid w:val="00BD7002"/>
    <w:rsid w:val="00BD72E4"/>
    <w:rsid w:val="00BE066E"/>
    <w:rsid w:val="00BE2D49"/>
    <w:rsid w:val="00BE3B43"/>
    <w:rsid w:val="00BE3C7B"/>
    <w:rsid w:val="00BE3D37"/>
    <w:rsid w:val="00BE423D"/>
    <w:rsid w:val="00BE59EA"/>
    <w:rsid w:val="00BE61FF"/>
    <w:rsid w:val="00BE722B"/>
    <w:rsid w:val="00BF0CB8"/>
    <w:rsid w:val="00BF0F87"/>
    <w:rsid w:val="00BF26FE"/>
    <w:rsid w:val="00BF2E42"/>
    <w:rsid w:val="00BF414F"/>
    <w:rsid w:val="00BF631D"/>
    <w:rsid w:val="00BF6512"/>
    <w:rsid w:val="00BF67D6"/>
    <w:rsid w:val="00BF6B3A"/>
    <w:rsid w:val="00BF6EEB"/>
    <w:rsid w:val="00C00248"/>
    <w:rsid w:val="00C00329"/>
    <w:rsid w:val="00C00802"/>
    <w:rsid w:val="00C00F2E"/>
    <w:rsid w:val="00C01885"/>
    <w:rsid w:val="00C02C15"/>
    <w:rsid w:val="00C0427F"/>
    <w:rsid w:val="00C043C6"/>
    <w:rsid w:val="00C04CF7"/>
    <w:rsid w:val="00C05017"/>
    <w:rsid w:val="00C05B5B"/>
    <w:rsid w:val="00C05BC4"/>
    <w:rsid w:val="00C102B5"/>
    <w:rsid w:val="00C12E5F"/>
    <w:rsid w:val="00C1329F"/>
    <w:rsid w:val="00C14296"/>
    <w:rsid w:val="00C158AB"/>
    <w:rsid w:val="00C1600C"/>
    <w:rsid w:val="00C176AA"/>
    <w:rsid w:val="00C23138"/>
    <w:rsid w:val="00C235CA"/>
    <w:rsid w:val="00C2366D"/>
    <w:rsid w:val="00C23D36"/>
    <w:rsid w:val="00C24FC4"/>
    <w:rsid w:val="00C25CB9"/>
    <w:rsid w:val="00C26E41"/>
    <w:rsid w:val="00C27641"/>
    <w:rsid w:val="00C27BB3"/>
    <w:rsid w:val="00C30126"/>
    <w:rsid w:val="00C31A04"/>
    <w:rsid w:val="00C32E7A"/>
    <w:rsid w:val="00C344F3"/>
    <w:rsid w:val="00C35F75"/>
    <w:rsid w:val="00C369CF"/>
    <w:rsid w:val="00C40D66"/>
    <w:rsid w:val="00C422BC"/>
    <w:rsid w:val="00C42B47"/>
    <w:rsid w:val="00C44124"/>
    <w:rsid w:val="00C44A7E"/>
    <w:rsid w:val="00C44BBE"/>
    <w:rsid w:val="00C44FF1"/>
    <w:rsid w:val="00C45D2B"/>
    <w:rsid w:val="00C46570"/>
    <w:rsid w:val="00C469A4"/>
    <w:rsid w:val="00C507C3"/>
    <w:rsid w:val="00C512C4"/>
    <w:rsid w:val="00C514F7"/>
    <w:rsid w:val="00C51C4A"/>
    <w:rsid w:val="00C52188"/>
    <w:rsid w:val="00C5358D"/>
    <w:rsid w:val="00C53734"/>
    <w:rsid w:val="00C540B0"/>
    <w:rsid w:val="00C5494A"/>
    <w:rsid w:val="00C56AB8"/>
    <w:rsid w:val="00C56CDB"/>
    <w:rsid w:val="00C56D03"/>
    <w:rsid w:val="00C6061F"/>
    <w:rsid w:val="00C6073C"/>
    <w:rsid w:val="00C607F8"/>
    <w:rsid w:val="00C60B00"/>
    <w:rsid w:val="00C60EC8"/>
    <w:rsid w:val="00C60F28"/>
    <w:rsid w:val="00C61603"/>
    <w:rsid w:val="00C617AA"/>
    <w:rsid w:val="00C62309"/>
    <w:rsid w:val="00C62BBB"/>
    <w:rsid w:val="00C6302E"/>
    <w:rsid w:val="00C63B3B"/>
    <w:rsid w:val="00C647F6"/>
    <w:rsid w:val="00C64AD3"/>
    <w:rsid w:val="00C651DA"/>
    <w:rsid w:val="00C652AF"/>
    <w:rsid w:val="00C659E6"/>
    <w:rsid w:val="00C66A8B"/>
    <w:rsid w:val="00C71B11"/>
    <w:rsid w:val="00C722C0"/>
    <w:rsid w:val="00C731E8"/>
    <w:rsid w:val="00C7341B"/>
    <w:rsid w:val="00C73B30"/>
    <w:rsid w:val="00C743C7"/>
    <w:rsid w:val="00C750F2"/>
    <w:rsid w:val="00C7596B"/>
    <w:rsid w:val="00C76B8E"/>
    <w:rsid w:val="00C770B0"/>
    <w:rsid w:val="00C774A1"/>
    <w:rsid w:val="00C807B3"/>
    <w:rsid w:val="00C818FE"/>
    <w:rsid w:val="00C82A49"/>
    <w:rsid w:val="00C832E2"/>
    <w:rsid w:val="00C83B2F"/>
    <w:rsid w:val="00C83DF8"/>
    <w:rsid w:val="00C84078"/>
    <w:rsid w:val="00C840A0"/>
    <w:rsid w:val="00C858FA"/>
    <w:rsid w:val="00C8699C"/>
    <w:rsid w:val="00C86A37"/>
    <w:rsid w:val="00C86EB1"/>
    <w:rsid w:val="00C87560"/>
    <w:rsid w:val="00C915CB"/>
    <w:rsid w:val="00C933B8"/>
    <w:rsid w:val="00C934D6"/>
    <w:rsid w:val="00C93DC1"/>
    <w:rsid w:val="00C945DD"/>
    <w:rsid w:val="00C96DC4"/>
    <w:rsid w:val="00CA0DC9"/>
    <w:rsid w:val="00CA0ECA"/>
    <w:rsid w:val="00CA391F"/>
    <w:rsid w:val="00CA416F"/>
    <w:rsid w:val="00CA43A1"/>
    <w:rsid w:val="00CA491F"/>
    <w:rsid w:val="00CA4D7B"/>
    <w:rsid w:val="00CA4E97"/>
    <w:rsid w:val="00CA5249"/>
    <w:rsid w:val="00CA67FB"/>
    <w:rsid w:val="00CA7903"/>
    <w:rsid w:val="00CB1CDF"/>
    <w:rsid w:val="00CB238A"/>
    <w:rsid w:val="00CB2887"/>
    <w:rsid w:val="00CB2DEC"/>
    <w:rsid w:val="00CB3A71"/>
    <w:rsid w:val="00CB59D1"/>
    <w:rsid w:val="00CB65F4"/>
    <w:rsid w:val="00CC0F54"/>
    <w:rsid w:val="00CC1B2F"/>
    <w:rsid w:val="00CC2EBB"/>
    <w:rsid w:val="00CC3D0D"/>
    <w:rsid w:val="00CC3D2B"/>
    <w:rsid w:val="00CC539B"/>
    <w:rsid w:val="00CC5781"/>
    <w:rsid w:val="00CC5E4A"/>
    <w:rsid w:val="00CC6FA2"/>
    <w:rsid w:val="00CC7054"/>
    <w:rsid w:val="00CD0120"/>
    <w:rsid w:val="00CD23DC"/>
    <w:rsid w:val="00CD33C4"/>
    <w:rsid w:val="00CD4424"/>
    <w:rsid w:val="00CD47BE"/>
    <w:rsid w:val="00CD5625"/>
    <w:rsid w:val="00CD5730"/>
    <w:rsid w:val="00CD5B9E"/>
    <w:rsid w:val="00CD7689"/>
    <w:rsid w:val="00CD7C16"/>
    <w:rsid w:val="00CD7F14"/>
    <w:rsid w:val="00CE17A5"/>
    <w:rsid w:val="00CE2BE7"/>
    <w:rsid w:val="00CE2EE3"/>
    <w:rsid w:val="00CE3036"/>
    <w:rsid w:val="00CE4D5E"/>
    <w:rsid w:val="00CE4FBE"/>
    <w:rsid w:val="00CE6D6D"/>
    <w:rsid w:val="00CE75FA"/>
    <w:rsid w:val="00CF1C3C"/>
    <w:rsid w:val="00CF1F0A"/>
    <w:rsid w:val="00CF31B2"/>
    <w:rsid w:val="00CF4000"/>
    <w:rsid w:val="00CF469C"/>
    <w:rsid w:val="00CF49C1"/>
    <w:rsid w:val="00CF55D8"/>
    <w:rsid w:val="00CF561E"/>
    <w:rsid w:val="00CF58C6"/>
    <w:rsid w:val="00CF5BED"/>
    <w:rsid w:val="00CF6520"/>
    <w:rsid w:val="00CF65CD"/>
    <w:rsid w:val="00CF673D"/>
    <w:rsid w:val="00CF6A46"/>
    <w:rsid w:val="00CF7499"/>
    <w:rsid w:val="00CF74D4"/>
    <w:rsid w:val="00CF7B71"/>
    <w:rsid w:val="00D044DD"/>
    <w:rsid w:val="00D04A92"/>
    <w:rsid w:val="00D04D21"/>
    <w:rsid w:val="00D105D7"/>
    <w:rsid w:val="00D11503"/>
    <w:rsid w:val="00D12233"/>
    <w:rsid w:val="00D12A90"/>
    <w:rsid w:val="00D134EA"/>
    <w:rsid w:val="00D1365A"/>
    <w:rsid w:val="00D13C0B"/>
    <w:rsid w:val="00D142B8"/>
    <w:rsid w:val="00D14796"/>
    <w:rsid w:val="00D15050"/>
    <w:rsid w:val="00D1613E"/>
    <w:rsid w:val="00D16D7D"/>
    <w:rsid w:val="00D16F27"/>
    <w:rsid w:val="00D17183"/>
    <w:rsid w:val="00D176BB"/>
    <w:rsid w:val="00D17ACB"/>
    <w:rsid w:val="00D20027"/>
    <w:rsid w:val="00D20077"/>
    <w:rsid w:val="00D21F4A"/>
    <w:rsid w:val="00D2245E"/>
    <w:rsid w:val="00D230A2"/>
    <w:rsid w:val="00D23445"/>
    <w:rsid w:val="00D23C80"/>
    <w:rsid w:val="00D269EC"/>
    <w:rsid w:val="00D26EB7"/>
    <w:rsid w:val="00D26F39"/>
    <w:rsid w:val="00D3011C"/>
    <w:rsid w:val="00D308D9"/>
    <w:rsid w:val="00D30CCD"/>
    <w:rsid w:val="00D30DD9"/>
    <w:rsid w:val="00D30FCE"/>
    <w:rsid w:val="00D311D7"/>
    <w:rsid w:val="00D317C9"/>
    <w:rsid w:val="00D33F3C"/>
    <w:rsid w:val="00D34238"/>
    <w:rsid w:val="00D35560"/>
    <w:rsid w:val="00D35659"/>
    <w:rsid w:val="00D3664A"/>
    <w:rsid w:val="00D4021F"/>
    <w:rsid w:val="00D4133D"/>
    <w:rsid w:val="00D4229E"/>
    <w:rsid w:val="00D42E14"/>
    <w:rsid w:val="00D43850"/>
    <w:rsid w:val="00D43A13"/>
    <w:rsid w:val="00D4406C"/>
    <w:rsid w:val="00D443B1"/>
    <w:rsid w:val="00D44BDB"/>
    <w:rsid w:val="00D46864"/>
    <w:rsid w:val="00D46DE7"/>
    <w:rsid w:val="00D47292"/>
    <w:rsid w:val="00D50E54"/>
    <w:rsid w:val="00D520CD"/>
    <w:rsid w:val="00D528C7"/>
    <w:rsid w:val="00D540E0"/>
    <w:rsid w:val="00D543E0"/>
    <w:rsid w:val="00D5539B"/>
    <w:rsid w:val="00D55C8E"/>
    <w:rsid w:val="00D56784"/>
    <w:rsid w:val="00D572EB"/>
    <w:rsid w:val="00D575CC"/>
    <w:rsid w:val="00D57C12"/>
    <w:rsid w:val="00D60E76"/>
    <w:rsid w:val="00D61F41"/>
    <w:rsid w:val="00D62BDD"/>
    <w:rsid w:val="00D62C77"/>
    <w:rsid w:val="00D62DA7"/>
    <w:rsid w:val="00D64227"/>
    <w:rsid w:val="00D65217"/>
    <w:rsid w:val="00D65C32"/>
    <w:rsid w:val="00D6699C"/>
    <w:rsid w:val="00D672B9"/>
    <w:rsid w:val="00D679DE"/>
    <w:rsid w:val="00D701E0"/>
    <w:rsid w:val="00D70344"/>
    <w:rsid w:val="00D70801"/>
    <w:rsid w:val="00D7081E"/>
    <w:rsid w:val="00D724C9"/>
    <w:rsid w:val="00D72558"/>
    <w:rsid w:val="00D726E8"/>
    <w:rsid w:val="00D73A4B"/>
    <w:rsid w:val="00D73D88"/>
    <w:rsid w:val="00D743B6"/>
    <w:rsid w:val="00D74766"/>
    <w:rsid w:val="00D74957"/>
    <w:rsid w:val="00D75B30"/>
    <w:rsid w:val="00D76206"/>
    <w:rsid w:val="00D77F75"/>
    <w:rsid w:val="00D77F94"/>
    <w:rsid w:val="00D80059"/>
    <w:rsid w:val="00D81B3B"/>
    <w:rsid w:val="00D81EF3"/>
    <w:rsid w:val="00D835C9"/>
    <w:rsid w:val="00D84113"/>
    <w:rsid w:val="00D850E9"/>
    <w:rsid w:val="00D85753"/>
    <w:rsid w:val="00D86132"/>
    <w:rsid w:val="00D90E50"/>
    <w:rsid w:val="00D91A96"/>
    <w:rsid w:val="00D92217"/>
    <w:rsid w:val="00D92A36"/>
    <w:rsid w:val="00D92DC5"/>
    <w:rsid w:val="00D92E2E"/>
    <w:rsid w:val="00D94849"/>
    <w:rsid w:val="00D94E3D"/>
    <w:rsid w:val="00D94F12"/>
    <w:rsid w:val="00D95198"/>
    <w:rsid w:val="00D952E6"/>
    <w:rsid w:val="00DA0A26"/>
    <w:rsid w:val="00DA1A87"/>
    <w:rsid w:val="00DA2205"/>
    <w:rsid w:val="00DA3801"/>
    <w:rsid w:val="00DA38F9"/>
    <w:rsid w:val="00DA482D"/>
    <w:rsid w:val="00DA64F5"/>
    <w:rsid w:val="00DA65BC"/>
    <w:rsid w:val="00DA67C9"/>
    <w:rsid w:val="00DA6DA5"/>
    <w:rsid w:val="00DA7674"/>
    <w:rsid w:val="00DB0022"/>
    <w:rsid w:val="00DB05F5"/>
    <w:rsid w:val="00DB1D4F"/>
    <w:rsid w:val="00DB2075"/>
    <w:rsid w:val="00DB2EC4"/>
    <w:rsid w:val="00DB3845"/>
    <w:rsid w:val="00DB3E9D"/>
    <w:rsid w:val="00DB47C4"/>
    <w:rsid w:val="00DB525D"/>
    <w:rsid w:val="00DB55B9"/>
    <w:rsid w:val="00DB5A87"/>
    <w:rsid w:val="00DB5CB1"/>
    <w:rsid w:val="00DB6318"/>
    <w:rsid w:val="00DB6EE5"/>
    <w:rsid w:val="00DB7633"/>
    <w:rsid w:val="00DB7A0B"/>
    <w:rsid w:val="00DB7B7E"/>
    <w:rsid w:val="00DC3CE7"/>
    <w:rsid w:val="00DC5857"/>
    <w:rsid w:val="00DC6159"/>
    <w:rsid w:val="00DC739A"/>
    <w:rsid w:val="00DD00E9"/>
    <w:rsid w:val="00DD08BB"/>
    <w:rsid w:val="00DD1333"/>
    <w:rsid w:val="00DD2741"/>
    <w:rsid w:val="00DD29DC"/>
    <w:rsid w:val="00DD4F5E"/>
    <w:rsid w:val="00DD55E1"/>
    <w:rsid w:val="00DD5E37"/>
    <w:rsid w:val="00DE09D9"/>
    <w:rsid w:val="00DE1C54"/>
    <w:rsid w:val="00DE1FE6"/>
    <w:rsid w:val="00DE30A8"/>
    <w:rsid w:val="00DE3C3C"/>
    <w:rsid w:val="00DE44DA"/>
    <w:rsid w:val="00DE63F9"/>
    <w:rsid w:val="00DE661D"/>
    <w:rsid w:val="00DE7185"/>
    <w:rsid w:val="00DE7948"/>
    <w:rsid w:val="00DF129E"/>
    <w:rsid w:val="00DF1AF9"/>
    <w:rsid w:val="00DF238C"/>
    <w:rsid w:val="00DF250F"/>
    <w:rsid w:val="00DF31B7"/>
    <w:rsid w:val="00DF3389"/>
    <w:rsid w:val="00DF4393"/>
    <w:rsid w:val="00DF4599"/>
    <w:rsid w:val="00DF6279"/>
    <w:rsid w:val="00DF7168"/>
    <w:rsid w:val="00DF76D2"/>
    <w:rsid w:val="00DF7B55"/>
    <w:rsid w:val="00E00FF1"/>
    <w:rsid w:val="00E01BD0"/>
    <w:rsid w:val="00E021E3"/>
    <w:rsid w:val="00E02706"/>
    <w:rsid w:val="00E03DFC"/>
    <w:rsid w:val="00E03F48"/>
    <w:rsid w:val="00E04447"/>
    <w:rsid w:val="00E04521"/>
    <w:rsid w:val="00E045E3"/>
    <w:rsid w:val="00E06970"/>
    <w:rsid w:val="00E07012"/>
    <w:rsid w:val="00E079CA"/>
    <w:rsid w:val="00E07ACC"/>
    <w:rsid w:val="00E07B60"/>
    <w:rsid w:val="00E10240"/>
    <w:rsid w:val="00E10625"/>
    <w:rsid w:val="00E1149E"/>
    <w:rsid w:val="00E1167F"/>
    <w:rsid w:val="00E11BAB"/>
    <w:rsid w:val="00E12909"/>
    <w:rsid w:val="00E12AC5"/>
    <w:rsid w:val="00E1558D"/>
    <w:rsid w:val="00E15CA5"/>
    <w:rsid w:val="00E16588"/>
    <w:rsid w:val="00E1685F"/>
    <w:rsid w:val="00E17723"/>
    <w:rsid w:val="00E20A2C"/>
    <w:rsid w:val="00E22258"/>
    <w:rsid w:val="00E25137"/>
    <w:rsid w:val="00E251B6"/>
    <w:rsid w:val="00E255D2"/>
    <w:rsid w:val="00E25980"/>
    <w:rsid w:val="00E27166"/>
    <w:rsid w:val="00E27E1E"/>
    <w:rsid w:val="00E3008B"/>
    <w:rsid w:val="00E30397"/>
    <w:rsid w:val="00E313DA"/>
    <w:rsid w:val="00E32A95"/>
    <w:rsid w:val="00E33EDF"/>
    <w:rsid w:val="00E3410E"/>
    <w:rsid w:val="00E34923"/>
    <w:rsid w:val="00E34CA5"/>
    <w:rsid w:val="00E35E86"/>
    <w:rsid w:val="00E35E89"/>
    <w:rsid w:val="00E36862"/>
    <w:rsid w:val="00E377CF"/>
    <w:rsid w:val="00E404F9"/>
    <w:rsid w:val="00E40AE6"/>
    <w:rsid w:val="00E412ED"/>
    <w:rsid w:val="00E414CC"/>
    <w:rsid w:val="00E417B2"/>
    <w:rsid w:val="00E42693"/>
    <w:rsid w:val="00E42DCC"/>
    <w:rsid w:val="00E434F8"/>
    <w:rsid w:val="00E441A5"/>
    <w:rsid w:val="00E4432B"/>
    <w:rsid w:val="00E4491D"/>
    <w:rsid w:val="00E45051"/>
    <w:rsid w:val="00E45DDE"/>
    <w:rsid w:val="00E45E75"/>
    <w:rsid w:val="00E46394"/>
    <w:rsid w:val="00E467E7"/>
    <w:rsid w:val="00E469D8"/>
    <w:rsid w:val="00E50F60"/>
    <w:rsid w:val="00E528DC"/>
    <w:rsid w:val="00E539E7"/>
    <w:rsid w:val="00E53B6A"/>
    <w:rsid w:val="00E5453E"/>
    <w:rsid w:val="00E55339"/>
    <w:rsid w:val="00E56BAB"/>
    <w:rsid w:val="00E56FBB"/>
    <w:rsid w:val="00E57071"/>
    <w:rsid w:val="00E57B17"/>
    <w:rsid w:val="00E60DF0"/>
    <w:rsid w:val="00E62D51"/>
    <w:rsid w:val="00E656ED"/>
    <w:rsid w:val="00E66BA4"/>
    <w:rsid w:val="00E7049D"/>
    <w:rsid w:val="00E7095D"/>
    <w:rsid w:val="00E71167"/>
    <w:rsid w:val="00E72A23"/>
    <w:rsid w:val="00E72FFF"/>
    <w:rsid w:val="00E73613"/>
    <w:rsid w:val="00E73ECA"/>
    <w:rsid w:val="00E7537D"/>
    <w:rsid w:val="00E75E0F"/>
    <w:rsid w:val="00E7623B"/>
    <w:rsid w:val="00E76F50"/>
    <w:rsid w:val="00E77BF5"/>
    <w:rsid w:val="00E801F4"/>
    <w:rsid w:val="00E804DD"/>
    <w:rsid w:val="00E80A36"/>
    <w:rsid w:val="00E80B61"/>
    <w:rsid w:val="00E80CC5"/>
    <w:rsid w:val="00E81575"/>
    <w:rsid w:val="00E81CC9"/>
    <w:rsid w:val="00E825CA"/>
    <w:rsid w:val="00E825D9"/>
    <w:rsid w:val="00E84118"/>
    <w:rsid w:val="00E84B8C"/>
    <w:rsid w:val="00E857E0"/>
    <w:rsid w:val="00E86979"/>
    <w:rsid w:val="00E86F64"/>
    <w:rsid w:val="00E87400"/>
    <w:rsid w:val="00E87602"/>
    <w:rsid w:val="00E909DE"/>
    <w:rsid w:val="00E90DC6"/>
    <w:rsid w:val="00E91D30"/>
    <w:rsid w:val="00E92620"/>
    <w:rsid w:val="00E92EF9"/>
    <w:rsid w:val="00E94211"/>
    <w:rsid w:val="00E955E7"/>
    <w:rsid w:val="00E97A36"/>
    <w:rsid w:val="00EA1519"/>
    <w:rsid w:val="00EA1A55"/>
    <w:rsid w:val="00EA1BE5"/>
    <w:rsid w:val="00EA1D11"/>
    <w:rsid w:val="00EA3214"/>
    <w:rsid w:val="00EA3991"/>
    <w:rsid w:val="00EA44A9"/>
    <w:rsid w:val="00EA50A3"/>
    <w:rsid w:val="00EA6C77"/>
    <w:rsid w:val="00EA71C8"/>
    <w:rsid w:val="00EB0407"/>
    <w:rsid w:val="00EB0536"/>
    <w:rsid w:val="00EB06CF"/>
    <w:rsid w:val="00EB0B82"/>
    <w:rsid w:val="00EB2587"/>
    <w:rsid w:val="00EB26C4"/>
    <w:rsid w:val="00EB42A8"/>
    <w:rsid w:val="00EB5162"/>
    <w:rsid w:val="00EB5601"/>
    <w:rsid w:val="00EC0EDB"/>
    <w:rsid w:val="00EC254D"/>
    <w:rsid w:val="00EC35CD"/>
    <w:rsid w:val="00EC501A"/>
    <w:rsid w:val="00EC526F"/>
    <w:rsid w:val="00EC5C01"/>
    <w:rsid w:val="00ED023A"/>
    <w:rsid w:val="00ED0A75"/>
    <w:rsid w:val="00ED1119"/>
    <w:rsid w:val="00ED17AD"/>
    <w:rsid w:val="00ED2A92"/>
    <w:rsid w:val="00ED55BB"/>
    <w:rsid w:val="00ED6FBF"/>
    <w:rsid w:val="00ED7C69"/>
    <w:rsid w:val="00EE05FF"/>
    <w:rsid w:val="00EE088B"/>
    <w:rsid w:val="00EE0A38"/>
    <w:rsid w:val="00EE0F25"/>
    <w:rsid w:val="00EE1AD9"/>
    <w:rsid w:val="00EE1B01"/>
    <w:rsid w:val="00EE2539"/>
    <w:rsid w:val="00EE4B3C"/>
    <w:rsid w:val="00EE4C43"/>
    <w:rsid w:val="00EE5F2F"/>
    <w:rsid w:val="00EE73BB"/>
    <w:rsid w:val="00EE7E71"/>
    <w:rsid w:val="00EF08E3"/>
    <w:rsid w:val="00EF2E4D"/>
    <w:rsid w:val="00EF3427"/>
    <w:rsid w:val="00EF3D56"/>
    <w:rsid w:val="00EF3FF4"/>
    <w:rsid w:val="00EF5074"/>
    <w:rsid w:val="00EF68C8"/>
    <w:rsid w:val="00EF7661"/>
    <w:rsid w:val="00F01612"/>
    <w:rsid w:val="00F020F8"/>
    <w:rsid w:val="00F0278D"/>
    <w:rsid w:val="00F03216"/>
    <w:rsid w:val="00F053C7"/>
    <w:rsid w:val="00F0558D"/>
    <w:rsid w:val="00F05D64"/>
    <w:rsid w:val="00F07220"/>
    <w:rsid w:val="00F07B0C"/>
    <w:rsid w:val="00F10410"/>
    <w:rsid w:val="00F10924"/>
    <w:rsid w:val="00F13824"/>
    <w:rsid w:val="00F1548E"/>
    <w:rsid w:val="00F15CEC"/>
    <w:rsid w:val="00F1613B"/>
    <w:rsid w:val="00F16569"/>
    <w:rsid w:val="00F1702F"/>
    <w:rsid w:val="00F174B2"/>
    <w:rsid w:val="00F178DE"/>
    <w:rsid w:val="00F17EF3"/>
    <w:rsid w:val="00F225D0"/>
    <w:rsid w:val="00F242A2"/>
    <w:rsid w:val="00F251EE"/>
    <w:rsid w:val="00F27DC6"/>
    <w:rsid w:val="00F30216"/>
    <w:rsid w:val="00F31060"/>
    <w:rsid w:val="00F31D85"/>
    <w:rsid w:val="00F31ECF"/>
    <w:rsid w:val="00F32DAF"/>
    <w:rsid w:val="00F3365E"/>
    <w:rsid w:val="00F33660"/>
    <w:rsid w:val="00F33824"/>
    <w:rsid w:val="00F33A66"/>
    <w:rsid w:val="00F34445"/>
    <w:rsid w:val="00F34BA8"/>
    <w:rsid w:val="00F357C2"/>
    <w:rsid w:val="00F36748"/>
    <w:rsid w:val="00F36E86"/>
    <w:rsid w:val="00F403A2"/>
    <w:rsid w:val="00F40B38"/>
    <w:rsid w:val="00F4173C"/>
    <w:rsid w:val="00F43209"/>
    <w:rsid w:val="00F43BE7"/>
    <w:rsid w:val="00F442CE"/>
    <w:rsid w:val="00F444B7"/>
    <w:rsid w:val="00F447EC"/>
    <w:rsid w:val="00F45304"/>
    <w:rsid w:val="00F46267"/>
    <w:rsid w:val="00F46AB9"/>
    <w:rsid w:val="00F46B5A"/>
    <w:rsid w:val="00F46CC7"/>
    <w:rsid w:val="00F46F5A"/>
    <w:rsid w:val="00F505D7"/>
    <w:rsid w:val="00F50AF3"/>
    <w:rsid w:val="00F50E71"/>
    <w:rsid w:val="00F519E6"/>
    <w:rsid w:val="00F51A25"/>
    <w:rsid w:val="00F51B8B"/>
    <w:rsid w:val="00F5229D"/>
    <w:rsid w:val="00F52633"/>
    <w:rsid w:val="00F53DC4"/>
    <w:rsid w:val="00F55057"/>
    <w:rsid w:val="00F551DE"/>
    <w:rsid w:val="00F552FE"/>
    <w:rsid w:val="00F57032"/>
    <w:rsid w:val="00F5783E"/>
    <w:rsid w:val="00F606F9"/>
    <w:rsid w:val="00F60D72"/>
    <w:rsid w:val="00F6104A"/>
    <w:rsid w:val="00F623E2"/>
    <w:rsid w:val="00F62C27"/>
    <w:rsid w:val="00F64961"/>
    <w:rsid w:val="00F651F9"/>
    <w:rsid w:val="00F65292"/>
    <w:rsid w:val="00F655EB"/>
    <w:rsid w:val="00F66234"/>
    <w:rsid w:val="00F671CA"/>
    <w:rsid w:val="00F7064F"/>
    <w:rsid w:val="00F7216B"/>
    <w:rsid w:val="00F725A9"/>
    <w:rsid w:val="00F72760"/>
    <w:rsid w:val="00F733D5"/>
    <w:rsid w:val="00F744C4"/>
    <w:rsid w:val="00F75CA3"/>
    <w:rsid w:val="00F76B77"/>
    <w:rsid w:val="00F7734B"/>
    <w:rsid w:val="00F7741E"/>
    <w:rsid w:val="00F775B0"/>
    <w:rsid w:val="00F77E77"/>
    <w:rsid w:val="00F80238"/>
    <w:rsid w:val="00F80ACE"/>
    <w:rsid w:val="00F81AD6"/>
    <w:rsid w:val="00F82926"/>
    <w:rsid w:val="00F83572"/>
    <w:rsid w:val="00F8357C"/>
    <w:rsid w:val="00F84C93"/>
    <w:rsid w:val="00F84E9F"/>
    <w:rsid w:val="00F85E4C"/>
    <w:rsid w:val="00F86215"/>
    <w:rsid w:val="00F8659F"/>
    <w:rsid w:val="00F86688"/>
    <w:rsid w:val="00F86C2F"/>
    <w:rsid w:val="00F8713D"/>
    <w:rsid w:val="00F87ECD"/>
    <w:rsid w:val="00F90B68"/>
    <w:rsid w:val="00F91888"/>
    <w:rsid w:val="00F91DA5"/>
    <w:rsid w:val="00F92EFD"/>
    <w:rsid w:val="00F934F7"/>
    <w:rsid w:val="00F941FB"/>
    <w:rsid w:val="00F947AE"/>
    <w:rsid w:val="00F94D81"/>
    <w:rsid w:val="00F94EF4"/>
    <w:rsid w:val="00F9629E"/>
    <w:rsid w:val="00F966D3"/>
    <w:rsid w:val="00F972E4"/>
    <w:rsid w:val="00F978EE"/>
    <w:rsid w:val="00FA079C"/>
    <w:rsid w:val="00FA0A5E"/>
    <w:rsid w:val="00FA1242"/>
    <w:rsid w:val="00FA1C4A"/>
    <w:rsid w:val="00FA3625"/>
    <w:rsid w:val="00FA4C30"/>
    <w:rsid w:val="00FA4CD6"/>
    <w:rsid w:val="00FA5635"/>
    <w:rsid w:val="00FA64DA"/>
    <w:rsid w:val="00FA652A"/>
    <w:rsid w:val="00FA7D7E"/>
    <w:rsid w:val="00FB0DEB"/>
    <w:rsid w:val="00FB2E97"/>
    <w:rsid w:val="00FB4C0B"/>
    <w:rsid w:val="00FB5BF5"/>
    <w:rsid w:val="00FB69B4"/>
    <w:rsid w:val="00FB6C47"/>
    <w:rsid w:val="00FB702E"/>
    <w:rsid w:val="00FB7E2B"/>
    <w:rsid w:val="00FC037B"/>
    <w:rsid w:val="00FC03A2"/>
    <w:rsid w:val="00FC0CFC"/>
    <w:rsid w:val="00FC0DD1"/>
    <w:rsid w:val="00FC1729"/>
    <w:rsid w:val="00FC21E2"/>
    <w:rsid w:val="00FC2995"/>
    <w:rsid w:val="00FC30E9"/>
    <w:rsid w:val="00FC345F"/>
    <w:rsid w:val="00FC3A85"/>
    <w:rsid w:val="00FC4B72"/>
    <w:rsid w:val="00FC4D89"/>
    <w:rsid w:val="00FC5206"/>
    <w:rsid w:val="00FC7E6C"/>
    <w:rsid w:val="00FD028C"/>
    <w:rsid w:val="00FD16B8"/>
    <w:rsid w:val="00FD21CC"/>
    <w:rsid w:val="00FD2217"/>
    <w:rsid w:val="00FD4660"/>
    <w:rsid w:val="00FD4F8C"/>
    <w:rsid w:val="00FD4FDB"/>
    <w:rsid w:val="00FD5AA1"/>
    <w:rsid w:val="00FD5D80"/>
    <w:rsid w:val="00FD76CC"/>
    <w:rsid w:val="00FD77C5"/>
    <w:rsid w:val="00FE097C"/>
    <w:rsid w:val="00FE0CF9"/>
    <w:rsid w:val="00FE331F"/>
    <w:rsid w:val="00FE3F4D"/>
    <w:rsid w:val="00FE45A9"/>
    <w:rsid w:val="00FE5074"/>
    <w:rsid w:val="00FE5757"/>
    <w:rsid w:val="00FE5DBC"/>
    <w:rsid w:val="00FE5EAA"/>
    <w:rsid w:val="00FE6853"/>
    <w:rsid w:val="00FE6FDC"/>
    <w:rsid w:val="00FE71D7"/>
    <w:rsid w:val="00FE7FFB"/>
    <w:rsid w:val="00FF014F"/>
    <w:rsid w:val="00FF03D7"/>
    <w:rsid w:val="00FF2F98"/>
    <w:rsid w:val="00FF6186"/>
    <w:rsid w:val="00FF6451"/>
    <w:rsid w:val="00FF792F"/>
    <w:rsid w:val="00FF793B"/>
    <w:rsid w:val="00FF7AFF"/>
    <w:rsid w:val="01B59C48"/>
    <w:rsid w:val="03AC326A"/>
    <w:rsid w:val="04ED3D0A"/>
    <w:rsid w:val="06D2FC88"/>
    <w:rsid w:val="0802C579"/>
    <w:rsid w:val="0ACAAEBD"/>
    <w:rsid w:val="0EE99CF8"/>
    <w:rsid w:val="11E4932D"/>
    <w:rsid w:val="12F96540"/>
    <w:rsid w:val="19AAA85B"/>
    <w:rsid w:val="230CB350"/>
    <w:rsid w:val="238F9BBC"/>
    <w:rsid w:val="244C0192"/>
    <w:rsid w:val="280A0DFA"/>
    <w:rsid w:val="289E12A5"/>
    <w:rsid w:val="29210012"/>
    <w:rsid w:val="32C86269"/>
    <w:rsid w:val="3301A38F"/>
    <w:rsid w:val="346432CA"/>
    <w:rsid w:val="36857BA3"/>
    <w:rsid w:val="369A2FC1"/>
    <w:rsid w:val="3C336A36"/>
    <w:rsid w:val="411976F6"/>
    <w:rsid w:val="42AF2039"/>
    <w:rsid w:val="439750A8"/>
    <w:rsid w:val="43C3936D"/>
    <w:rsid w:val="49E3C668"/>
    <w:rsid w:val="4DCAE227"/>
    <w:rsid w:val="58D632CF"/>
    <w:rsid w:val="5FFED01E"/>
    <w:rsid w:val="604A4C75"/>
    <w:rsid w:val="61D745F2"/>
    <w:rsid w:val="65B53789"/>
    <w:rsid w:val="6A7C1AE0"/>
    <w:rsid w:val="72C1767E"/>
    <w:rsid w:val="7922A055"/>
    <w:rsid w:val="7983C036"/>
    <w:rsid w:val="7ACFBD4A"/>
    <w:rsid w:val="7AF80E21"/>
    <w:rsid w:val="7C6AAE17"/>
    <w:rsid w:val="7D875F3E"/>
    <w:rsid w:val="7EC988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colormru v:ext="edit" colors="#ddd,#f8f8f8"/>
    </o:shapedefaults>
    <o:shapelayout v:ext="edit">
      <o:idmap v:ext="edit" data="1"/>
    </o:shapelayout>
  </w:shapeDefaults>
  <w:decimalSymbol w:val="."/>
  <w:listSeparator w:val=","/>
  <w14:docId w14:val="5499B861"/>
  <w15:docId w15:val="{B73A6646-56D2-40B0-BFDB-CA8A7C97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qFormat="1"/>
    <w:lsdException w:name="heading 7" w:unhideWhenUsed="1" w:qFormat="1"/>
    <w:lsdException w:name="heading 8" w:unhideWhenUsed="1" w:qFormat="1"/>
    <w:lsdException w:name="heading 9" w:uiPriority="10"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locked="1" w:semiHidden="1" w:unhideWhenUsed="1"/>
    <w:lsdException w:name="footnote text" w:locked="1" w:semiHidden="1" w:uiPriority="0"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9"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2" w:unhideWhenUsed="1" w:qFormat="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1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B9"/>
    <w:pPr>
      <w:spacing w:after="120"/>
    </w:pPr>
    <w:rPr>
      <w:rFonts w:eastAsia="Calibri"/>
      <w:color w:val="000000"/>
    </w:rPr>
  </w:style>
  <w:style w:type="paragraph" w:styleId="Heading1">
    <w:name w:val="heading 1"/>
    <w:basedOn w:val="Normal"/>
    <w:next w:val="Normal"/>
    <w:link w:val="Heading1Char"/>
    <w:uiPriority w:val="1"/>
    <w:qFormat/>
    <w:rsid w:val="002E1B2E"/>
    <w:pPr>
      <w:keepNext/>
      <w:keepLines/>
      <w:pageBreakBefore/>
      <w:numPr>
        <w:numId w:val="14"/>
      </w:numPr>
      <w:tabs>
        <w:tab w:val="left" w:pos="851"/>
      </w:tabs>
      <w:spacing w:after="480" w:line="480" w:lineRule="exact"/>
      <w:ind w:left="851" w:hanging="851"/>
      <w:outlineLvl w:val="0"/>
    </w:pPr>
    <w:rPr>
      <w:rFonts w:asciiTheme="minorHAnsi" w:eastAsiaTheme="majorEastAsia" w:hAnsiTheme="minorHAnsi" w:cstheme="minorHAnsi"/>
      <w:b/>
      <w:bCs/>
      <w:color w:val="000000" w:themeColor="text1"/>
      <w:sz w:val="44"/>
      <w:szCs w:val="28"/>
    </w:rPr>
  </w:style>
  <w:style w:type="paragraph" w:styleId="Heading2">
    <w:name w:val="heading 2"/>
    <w:basedOn w:val="Normal"/>
    <w:next w:val="Normal"/>
    <w:link w:val="Heading2Char"/>
    <w:uiPriority w:val="1"/>
    <w:qFormat/>
    <w:rsid w:val="00C01885"/>
    <w:pPr>
      <w:keepNext/>
      <w:numPr>
        <w:ilvl w:val="1"/>
        <w:numId w:val="14"/>
      </w:numPr>
      <w:tabs>
        <w:tab w:val="left" w:pos="851"/>
      </w:tabs>
      <w:spacing w:before="360" w:after="240"/>
      <w:outlineLvl w:val="1"/>
    </w:pPr>
    <w:rPr>
      <w:rFonts w:eastAsiaTheme="majorEastAsia" w:cstheme="majorBidi"/>
      <w:bCs/>
      <w:color w:val="000000" w:themeColor="text1"/>
      <w:sz w:val="32"/>
      <w:szCs w:val="26"/>
    </w:rPr>
  </w:style>
  <w:style w:type="paragraph" w:styleId="Heading3">
    <w:name w:val="heading 3"/>
    <w:basedOn w:val="Heading2"/>
    <w:next w:val="Normal"/>
    <w:link w:val="Heading3Char"/>
    <w:uiPriority w:val="1"/>
    <w:qFormat/>
    <w:rsid w:val="003A7F78"/>
    <w:pPr>
      <w:numPr>
        <w:ilvl w:val="2"/>
      </w:numPr>
      <w:ind w:left="709"/>
      <w:outlineLvl w:val="2"/>
    </w:pPr>
    <w:rPr>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00A9CE"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locked/>
    <w:rsid w:val="00655388"/>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E1B2E"/>
    <w:rPr>
      <w:rFonts w:asciiTheme="minorHAnsi" w:eastAsiaTheme="majorEastAsia" w:hAnsiTheme="minorHAnsi" w:cstheme="minorHAnsi"/>
      <w:b/>
      <w:bCs/>
      <w:color w:val="000000" w:themeColor="text1"/>
      <w:sz w:val="44"/>
      <w:szCs w:val="28"/>
    </w:rPr>
  </w:style>
  <w:style w:type="character" w:customStyle="1" w:styleId="Heading2Char">
    <w:name w:val="Heading 2 Char"/>
    <w:basedOn w:val="DefaultParagraphFont"/>
    <w:link w:val="Heading2"/>
    <w:uiPriority w:val="1"/>
    <w:locked/>
    <w:rsid w:val="00C01885"/>
    <w:rPr>
      <w:rFonts w:eastAsiaTheme="majorEastAsia" w:cstheme="majorBidi"/>
      <w:bCs/>
      <w:color w:val="000000" w:themeColor="text1"/>
      <w:sz w:val="32"/>
      <w:szCs w:val="26"/>
    </w:rPr>
  </w:style>
  <w:style w:type="character" w:customStyle="1" w:styleId="Heading3Char">
    <w:name w:val="Heading 3 Char"/>
    <w:basedOn w:val="DefaultParagraphFont"/>
    <w:link w:val="Heading3"/>
    <w:uiPriority w:val="1"/>
    <w:locked/>
    <w:rsid w:val="003A7F78"/>
    <w:rPr>
      <w:rFonts w:eastAsiaTheme="majorEastAsia" w:cstheme="majorBidi"/>
      <w:bCs/>
      <w:color w:val="000000" w:themeColor="text1"/>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00A9CE"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655388"/>
    <w:rPr>
      <w:rFonts w:eastAsiaTheme="majorEastAsia" w:cstheme="majorBidi"/>
      <w:b/>
      <w:bCs/>
      <w:color w:val="00A9CE"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uiPriority w:val="2"/>
    <w:qFormat/>
    <w:rsid w:val="00092914"/>
    <w:pPr>
      <w:numPr>
        <w:numId w:val="6"/>
      </w:numPr>
      <w:tabs>
        <w:tab w:val="left" w:pos="397"/>
      </w:tabs>
      <w:spacing w:before="240"/>
      <w:ind w:left="397" w:hanging="397"/>
      <w:contextualSpacing/>
    </w:pPr>
    <w:rPr>
      <w:b/>
    </w:rPr>
  </w:style>
  <w:style w:type="paragraph" w:styleId="ListNumber">
    <w:name w:val="List Number"/>
    <w:basedOn w:val="Normal"/>
    <w:uiPriority w:val="9"/>
    <w:qFormat/>
    <w:rsid w:val="00611A99"/>
    <w:pPr>
      <w:numPr>
        <w:numId w:val="9"/>
      </w:numPr>
      <w:tabs>
        <w:tab w:val="left" w:pos="567"/>
      </w:tabs>
    </w:pPr>
  </w:style>
  <w:style w:type="paragraph" w:styleId="ListBullet2">
    <w:name w:val="List Bullet 2"/>
    <w:basedOn w:val="ListBullet"/>
    <w:uiPriority w:val="2"/>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spacing w:before="120"/>
    </w:pPr>
    <w:rPr>
      <w:rFonts w:asciiTheme="minorHAnsi" w:hAnsiTheme="minorHAnsi"/>
      <w:b/>
      <w:bCs/>
      <w:caps/>
      <w:sz w:val="20"/>
      <w:szCs w:val="20"/>
    </w:rPr>
  </w:style>
  <w:style w:type="paragraph" w:styleId="TOC2">
    <w:name w:val="toc 2"/>
    <w:basedOn w:val="Normal"/>
    <w:next w:val="Normal"/>
    <w:uiPriority w:val="39"/>
    <w:unhideWhenUsed/>
    <w:rsid w:val="00462182"/>
    <w:pPr>
      <w:spacing w:after="0"/>
      <w:ind w:left="220"/>
    </w:pPr>
    <w:rPr>
      <w:rFonts w:asciiTheme="minorHAnsi" w:hAnsiTheme="minorHAnsi"/>
      <w:smallCaps/>
      <w:sz w:val="20"/>
      <w:szCs w:val="20"/>
    </w:rPr>
  </w:style>
  <w:style w:type="table" w:styleId="TableGrid">
    <w:name w:val="Table Grid"/>
    <w:basedOn w:val="TableNormal"/>
    <w:uiPriority w:val="5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spacing w:after="0"/>
      <w:ind w:left="440"/>
    </w:pPr>
    <w:rPr>
      <w:rFonts w:asciiTheme="minorHAnsi" w:hAnsiTheme="minorHAnsi"/>
      <w:i/>
      <w:iCs/>
      <w:sz w:val="20"/>
      <w:szCs w:val="20"/>
    </w:rPr>
  </w:style>
  <w:style w:type="paragraph" w:customStyle="1" w:styleId="CoverTitle">
    <w:name w:val="CoverTitle"/>
    <w:basedOn w:val="Normal"/>
    <w:uiPriority w:val="12"/>
    <w:qFormat/>
    <w:rsid w:val="007D1633"/>
    <w:pPr>
      <w:spacing w:after="170" w:line="216" w:lineRule="auto"/>
    </w:pPr>
    <w:rPr>
      <w:rFonts w:eastAsiaTheme="majorEastAsia" w:cstheme="majorBidi"/>
      <w:b/>
      <w:color w:val="FBFEFF" w:themeColor="background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313C"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00A9CE"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794"/>
        <w:tab w:val="left" w:pos="1191"/>
      </w:tabs>
      <w:ind w:left="2320" w:firstLine="0"/>
    </w:pPr>
  </w:style>
  <w:style w:type="paragraph" w:styleId="FootnoteText">
    <w:name w:val="footnote text"/>
    <w:basedOn w:val="Normal"/>
    <w:link w:val="FootnoteTextChar"/>
    <w:qFormat/>
    <w:rsid w:val="007A01EB"/>
    <w:pPr>
      <w:spacing w:after="0" w:line="180" w:lineRule="atLeast"/>
    </w:pPr>
    <w:rPr>
      <w:sz w:val="16"/>
      <w:szCs w:val="20"/>
    </w:rPr>
  </w:style>
  <w:style w:type="character" w:customStyle="1" w:styleId="FootnoteTextChar">
    <w:name w:val="Footnote Text Char"/>
    <w:basedOn w:val="DefaultParagraphFont"/>
    <w:link w:val="FootnoteText"/>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6"/>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GB" w:eastAsia="en-GB"/>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2"/>
    <w:qFormat/>
    <w:rsid w:val="00DB55B9"/>
    <w:pPr>
      <w:numPr>
        <w:ilvl w:val="1"/>
      </w:numPr>
      <w:spacing w:after="170" w:line="340" w:lineRule="atLeast"/>
    </w:pPr>
    <w:rPr>
      <w:rFonts w:eastAsiaTheme="majorEastAsia" w:cstheme="majorBidi"/>
      <w:iCs/>
      <w:color w:val="00313C" w:themeColor="accent2"/>
      <w:spacing w:val="15"/>
      <w:sz w:val="34"/>
      <w:szCs w:val="24"/>
    </w:rPr>
  </w:style>
  <w:style w:type="paragraph" w:customStyle="1" w:styleId="BackCoverContactHeading">
    <w:name w:val="BackCover ContactHeading"/>
    <w:basedOn w:val="Normal"/>
    <w:uiPriority w:val="18"/>
    <w:qFormat/>
    <w:rsid w:val="007D1633"/>
    <w:pPr>
      <w:spacing w:before="360" w:after="60"/>
    </w:pPr>
    <w:rPr>
      <w:caps/>
      <w:color w:val="FBFEFF" w:themeColor="background1"/>
      <w:sz w:val="18"/>
      <w:szCs w:val="20"/>
    </w:rPr>
  </w:style>
  <w:style w:type="paragraph" w:customStyle="1" w:styleId="BackCoverContactDetails">
    <w:name w:val="BackCover ContactDetails"/>
    <w:basedOn w:val="Normal"/>
    <w:uiPriority w:val="18"/>
    <w:qFormat/>
    <w:rsid w:val="007D1633"/>
    <w:pPr>
      <w:tabs>
        <w:tab w:val="left" w:pos="199"/>
      </w:tabs>
      <w:spacing w:after="0"/>
    </w:pPr>
    <w:rPr>
      <w:color w:val="FBFEFF" w:themeColor="background1"/>
      <w:sz w:val="18"/>
    </w:rPr>
  </w:style>
  <w:style w:type="character" w:customStyle="1" w:styleId="BackCoverContactBold">
    <w:name w:val="BackCover ContactBold"/>
    <w:basedOn w:val="DefaultParagraphFont"/>
    <w:uiPriority w:val="18"/>
    <w:qFormat/>
    <w:rsid w:val="007D1633"/>
    <w:rPr>
      <w:rFonts w:cs="Times New Roman"/>
      <w:b/>
      <w:color w:val="FBFEFF" w:themeColor="background1"/>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00A9CE" w:themeColor="accent1"/>
      <w:u w:val="none"/>
    </w:rPr>
  </w:style>
  <w:style w:type="paragraph" w:styleId="TOC4">
    <w:name w:val="toc 4"/>
    <w:basedOn w:val="Normal"/>
    <w:next w:val="Normal"/>
    <w:autoRedefine/>
    <w:uiPriority w:val="99"/>
    <w:semiHidden/>
    <w:rsid w:val="00FE3F4D"/>
    <w:pPr>
      <w:spacing w:after="0"/>
      <w:ind w:left="660"/>
    </w:pPr>
    <w:rPr>
      <w:rFonts w:asciiTheme="minorHAnsi" w:hAnsiTheme="minorHAnsi"/>
      <w:sz w:val="18"/>
      <w:szCs w:val="18"/>
    </w:rPr>
  </w:style>
  <w:style w:type="paragraph" w:styleId="TOC9">
    <w:name w:val="toc 9"/>
    <w:basedOn w:val="Normal"/>
    <w:next w:val="Normal"/>
    <w:autoRedefine/>
    <w:uiPriority w:val="99"/>
    <w:semiHidden/>
    <w:rsid w:val="00FE3F4D"/>
    <w:pPr>
      <w:spacing w:after="0"/>
      <w:ind w:left="1760"/>
    </w:pPr>
    <w:rPr>
      <w:rFonts w:asciiTheme="minorHAnsi" w:hAnsiTheme="minorHAnsi"/>
      <w:sz w:val="18"/>
      <w:szCs w:val="18"/>
    </w:r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uiPriority w:val="35"/>
    <w:qFormat/>
    <w:rsid w:val="00F966D3"/>
    <w:pPr>
      <w:keepNext/>
      <w:jc w:val="center"/>
    </w:pPr>
    <w:rPr>
      <w:rFonts w:asciiTheme="minorHAnsi" w:hAnsiTheme="minorHAnsi"/>
      <w:bCs/>
      <w:color w:val="000000" w:themeColor="tex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00A9CE"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3"/>
    <w:uiPriority w:val="1"/>
    <w:qFormat/>
    <w:rsid w:val="00752314"/>
    <w:pPr>
      <w:numPr>
        <w:ilvl w:val="0"/>
        <w:numId w:val="0"/>
      </w:numPr>
    </w:pPr>
  </w:style>
  <w:style w:type="paragraph" w:customStyle="1" w:styleId="Heading2notnumbered">
    <w:name w:val="Heading 2 not numbered"/>
    <w:basedOn w:val="Heading2"/>
    <w:uiPriority w:val="1"/>
    <w:qFormat/>
    <w:rsid w:val="00752314"/>
    <w:pPr>
      <w:numPr>
        <w:ilvl w:val="0"/>
        <w:numId w:val="0"/>
      </w:numPr>
    </w:pPr>
  </w:style>
  <w:style w:type="paragraph" w:customStyle="1" w:styleId="Heading1noTOC">
    <w:name w:val="Heading 1 no TOC"/>
    <w:basedOn w:val="Heading1notnumbered"/>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00A9CE"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E251B6"/>
  </w:style>
  <w:style w:type="character" w:customStyle="1" w:styleId="BodyTextChar">
    <w:name w:val="Body Text Char"/>
    <w:basedOn w:val="DefaultParagraphFont"/>
    <w:link w:val="BodyText"/>
    <w:locked/>
    <w:rsid w:val="00DB55B9"/>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20"/>
    <w:qFormat/>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360"/>
        <w:tab w:val="num" w:pos="1209"/>
      </w:tabs>
      <w:ind w:left="1209" w:firstLine="0"/>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uiPriority w:val="99"/>
    <w:semiHidden/>
    <w:locked/>
    <w:rsid w:val="00E251B6"/>
    <w:pPr>
      <w:numPr>
        <w:numId w:val="3"/>
      </w:numPr>
    </w:pPr>
  </w:style>
  <w:style w:type="paragraph" w:styleId="ListNumber4">
    <w:name w:val="List Number 4"/>
    <w:basedOn w:val="Normal"/>
    <w:uiPriority w:val="99"/>
    <w:semiHidden/>
    <w:locked/>
    <w:rsid w:val="00E251B6"/>
    <w:pPr>
      <w:numPr>
        <w:numId w:val="4"/>
      </w:numPr>
    </w:pPr>
  </w:style>
  <w:style w:type="paragraph" w:styleId="ListNumber5">
    <w:name w:val="List Number 5"/>
    <w:basedOn w:val="Normal"/>
    <w:uiPriority w:val="99"/>
    <w:semiHidden/>
    <w:locked/>
    <w:rsid w:val="00E251B6"/>
    <w:pPr>
      <w:numPr>
        <w:numId w:val="5"/>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22"/>
    <w:qFormat/>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00A9CE"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locked/>
    <w:rsid w:val="00AD275A"/>
    <w:rPr>
      <w:sz w:val="20"/>
      <w:szCs w:val="20"/>
    </w:rPr>
  </w:style>
  <w:style w:type="character" w:customStyle="1" w:styleId="CommentTextChar">
    <w:name w:val="Comment Text Char"/>
    <w:basedOn w:val="DefaultParagraphFont"/>
    <w:link w:val="CommentText"/>
    <w:uiPriority w:val="99"/>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spacing w:after="0"/>
      <w:ind w:left="880"/>
    </w:pPr>
    <w:rPr>
      <w:rFonts w:asciiTheme="minorHAnsi" w:hAnsiTheme="minorHAnsi"/>
      <w:sz w:val="18"/>
      <w:szCs w:val="18"/>
    </w:rPr>
  </w:style>
  <w:style w:type="paragraph" w:styleId="TOC6">
    <w:name w:val="toc 6"/>
    <w:basedOn w:val="Normal"/>
    <w:next w:val="Normal"/>
    <w:autoRedefine/>
    <w:uiPriority w:val="99"/>
    <w:semiHidden/>
    <w:rsid w:val="00AD275A"/>
    <w:pPr>
      <w:spacing w:after="0"/>
      <w:ind w:left="1100"/>
    </w:pPr>
    <w:rPr>
      <w:rFonts w:asciiTheme="minorHAnsi" w:hAnsiTheme="minorHAnsi"/>
      <w:sz w:val="18"/>
      <w:szCs w:val="18"/>
    </w:rPr>
  </w:style>
  <w:style w:type="paragraph" w:styleId="TOC7">
    <w:name w:val="toc 7"/>
    <w:basedOn w:val="Normal"/>
    <w:next w:val="Normal"/>
    <w:autoRedefine/>
    <w:uiPriority w:val="99"/>
    <w:semiHidden/>
    <w:rsid w:val="00AD275A"/>
    <w:pPr>
      <w:spacing w:after="0"/>
      <w:ind w:left="1320"/>
    </w:pPr>
    <w:rPr>
      <w:rFonts w:asciiTheme="minorHAnsi" w:hAnsiTheme="minorHAnsi"/>
      <w:sz w:val="18"/>
      <w:szCs w:val="18"/>
    </w:rPr>
  </w:style>
  <w:style w:type="paragraph" w:styleId="TOC8">
    <w:name w:val="toc 8"/>
    <w:basedOn w:val="Normal"/>
    <w:next w:val="Normal"/>
    <w:autoRedefine/>
    <w:uiPriority w:val="99"/>
    <w:semiHidden/>
    <w:rsid w:val="00AD275A"/>
    <w:pPr>
      <w:spacing w:after="0"/>
      <w:ind w:left="1540"/>
    </w:pPr>
    <w:rPr>
      <w:rFonts w:asciiTheme="minorHAnsi" w:hAnsiTheme="minorHAnsi"/>
      <w:sz w:val="18"/>
      <w:szCs w:val="18"/>
    </w:r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7"/>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6"/>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00A9CE"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655388"/>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uiPriority w:val="7"/>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Normal"/>
    <w:uiPriority w:val="2"/>
    <w:qFormat/>
    <w:locked/>
    <w:rsid w:val="0005371F"/>
    <w:pPr>
      <w:numPr>
        <w:numId w:val="13"/>
      </w:numPr>
      <w:tabs>
        <w:tab w:val="left" w:pos="794"/>
      </w:tabs>
      <w:contextualSpacing/>
    </w:pPr>
  </w:style>
  <w:style w:type="character" w:customStyle="1" w:styleId="Italics">
    <w:name w:val="Italics"/>
    <w:basedOn w:val="DefaultParagraphFont"/>
    <w:uiPriority w:val="3"/>
    <w:qFormat/>
    <w:rsid w:val="0005371F"/>
    <w:rPr>
      <w:i/>
    </w:rPr>
  </w:style>
  <w:style w:type="paragraph" w:styleId="ListParagraph">
    <w:name w:val="List Paragraph"/>
    <w:basedOn w:val="Normal"/>
    <w:link w:val="ListParagraphChar"/>
    <w:uiPriority w:val="34"/>
    <w:qFormat/>
    <w:rsid w:val="0044685E"/>
    <w:pPr>
      <w:numPr>
        <w:numId w:val="17"/>
      </w:numPr>
      <w:spacing w:after="0"/>
      <w:contextualSpacing/>
    </w:pPr>
    <w:rPr>
      <w:rFonts w:asciiTheme="minorHAnsi" w:eastAsia="Times New Roman" w:hAnsiTheme="minorHAnsi"/>
      <w:color w:val="auto"/>
    </w:rPr>
  </w:style>
  <w:style w:type="paragraph" w:customStyle="1" w:styleId="BodyCopy">
    <w:name w:val="Body Copy"/>
    <w:link w:val="BodyCopyCharChar"/>
    <w:rsid w:val="00704BFF"/>
    <w:pPr>
      <w:autoSpaceDE w:val="0"/>
      <w:autoSpaceDN w:val="0"/>
      <w:adjustRightInd w:val="0"/>
      <w:spacing w:before="40" w:after="160" w:line="250" w:lineRule="atLeast"/>
      <w:textAlignment w:val="baseline"/>
    </w:pPr>
    <w:rPr>
      <w:rFonts w:ascii="Arial" w:eastAsia="Times New Roman" w:hAnsi="Arial" w:cs="GillSans Light"/>
      <w:color w:val="000000"/>
      <w:sz w:val="20"/>
      <w:szCs w:val="19"/>
    </w:rPr>
  </w:style>
  <w:style w:type="character" w:customStyle="1" w:styleId="BodyCopyCharChar">
    <w:name w:val="Body Copy Char Char"/>
    <w:basedOn w:val="DefaultParagraphFont"/>
    <w:link w:val="BodyCopy"/>
    <w:locked/>
    <w:rsid w:val="00704BFF"/>
    <w:rPr>
      <w:rFonts w:ascii="Arial" w:eastAsia="Times New Roman" w:hAnsi="Arial" w:cs="GillSans Light"/>
      <w:color w:val="000000"/>
      <w:sz w:val="20"/>
      <w:szCs w:val="19"/>
    </w:rPr>
  </w:style>
  <w:style w:type="paragraph" w:customStyle="1" w:styleId="Default">
    <w:name w:val="Default"/>
    <w:rsid w:val="00556652"/>
    <w:pPr>
      <w:autoSpaceDE w:val="0"/>
      <w:autoSpaceDN w:val="0"/>
      <w:adjustRightInd w:val="0"/>
    </w:pPr>
    <w:rPr>
      <w:rFonts w:ascii="Arial" w:hAnsi="Arial" w:cs="Arial"/>
      <w:color w:val="000000"/>
      <w:sz w:val="24"/>
      <w:szCs w:val="24"/>
    </w:rPr>
  </w:style>
  <w:style w:type="table" w:customStyle="1" w:styleId="LightList-Accent11">
    <w:name w:val="Light List - Accent 11"/>
    <w:basedOn w:val="TableNormal"/>
    <w:uiPriority w:val="61"/>
    <w:rsid w:val="008B0D7C"/>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table" w:styleId="LightList-Accent2">
    <w:name w:val="Light List Accent 2"/>
    <w:basedOn w:val="TableNormal"/>
    <w:uiPriority w:val="61"/>
    <w:rsid w:val="008B0D7C"/>
    <w:tblPr>
      <w:tblStyleRowBandSize w:val="1"/>
      <w:tblStyleColBandSize w:val="1"/>
      <w:tblBorders>
        <w:top w:val="single" w:sz="8" w:space="0" w:color="00313C" w:themeColor="accent2"/>
        <w:left w:val="single" w:sz="8" w:space="0" w:color="00313C" w:themeColor="accent2"/>
        <w:bottom w:val="single" w:sz="8" w:space="0" w:color="00313C" w:themeColor="accent2"/>
        <w:right w:val="single" w:sz="8" w:space="0" w:color="00313C" w:themeColor="accent2"/>
      </w:tblBorders>
    </w:tblPr>
    <w:tblStylePr w:type="firstRow">
      <w:pPr>
        <w:spacing w:before="0" w:after="0" w:line="240" w:lineRule="auto"/>
      </w:pPr>
      <w:rPr>
        <w:b/>
        <w:bCs/>
        <w:color w:val="FBFEFF" w:themeColor="background1"/>
      </w:rPr>
      <w:tblPr/>
      <w:tcPr>
        <w:shd w:val="clear" w:color="auto" w:fill="00313C" w:themeFill="accent2"/>
      </w:tcPr>
    </w:tblStylePr>
    <w:tblStylePr w:type="lastRow">
      <w:pPr>
        <w:spacing w:before="0" w:after="0" w:line="240" w:lineRule="auto"/>
      </w:pPr>
      <w:rPr>
        <w:b/>
        <w:bCs/>
      </w:rPr>
      <w:tblPr/>
      <w:tcPr>
        <w:tcBorders>
          <w:top w:val="double" w:sz="6" w:space="0" w:color="00313C" w:themeColor="accent2"/>
          <w:left w:val="single" w:sz="8" w:space="0" w:color="00313C" w:themeColor="accent2"/>
          <w:bottom w:val="single" w:sz="8" w:space="0" w:color="00313C" w:themeColor="accent2"/>
          <w:right w:val="single" w:sz="8" w:space="0" w:color="00313C" w:themeColor="accent2"/>
        </w:tcBorders>
      </w:tcPr>
    </w:tblStylePr>
    <w:tblStylePr w:type="firstCol">
      <w:rPr>
        <w:b/>
        <w:bCs/>
      </w:rPr>
    </w:tblStylePr>
    <w:tblStylePr w:type="lastCol">
      <w:rPr>
        <w:b/>
        <w:bCs/>
      </w:rPr>
    </w:tblStylePr>
    <w:tblStylePr w:type="band1Vert">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tblStylePr w:type="band1Horz">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style>
  <w:style w:type="table" w:styleId="LightList-Accent3">
    <w:name w:val="Light List Accent 3"/>
    <w:basedOn w:val="TableNormal"/>
    <w:uiPriority w:val="61"/>
    <w:rsid w:val="008B0D7C"/>
    <w:tblPr>
      <w:tblStyleRowBandSize w:val="1"/>
      <w:tblStyleColBandSize w:val="1"/>
      <w:tblBorders>
        <w:top w:val="single" w:sz="8" w:space="0" w:color="78BE20" w:themeColor="accent3"/>
        <w:left w:val="single" w:sz="8" w:space="0" w:color="78BE20" w:themeColor="accent3"/>
        <w:bottom w:val="single" w:sz="8" w:space="0" w:color="78BE20" w:themeColor="accent3"/>
        <w:right w:val="single" w:sz="8" w:space="0" w:color="78BE20" w:themeColor="accent3"/>
      </w:tblBorders>
    </w:tblPr>
    <w:tblStylePr w:type="firstRow">
      <w:pPr>
        <w:spacing w:before="0" w:after="0" w:line="240" w:lineRule="auto"/>
      </w:pPr>
      <w:rPr>
        <w:b/>
        <w:bCs/>
        <w:color w:val="FBFEFF" w:themeColor="background1"/>
      </w:rPr>
      <w:tblPr/>
      <w:tcPr>
        <w:shd w:val="clear" w:color="auto" w:fill="78BE20" w:themeFill="accent3"/>
      </w:tcPr>
    </w:tblStylePr>
    <w:tblStylePr w:type="lastRow">
      <w:pPr>
        <w:spacing w:before="0" w:after="0" w:line="240" w:lineRule="auto"/>
      </w:pPr>
      <w:rPr>
        <w:b/>
        <w:bCs/>
      </w:rPr>
      <w:tblPr/>
      <w:tcPr>
        <w:tcBorders>
          <w:top w:val="double" w:sz="6" w:space="0" w:color="78BE20" w:themeColor="accent3"/>
          <w:left w:val="single" w:sz="8" w:space="0" w:color="78BE20" w:themeColor="accent3"/>
          <w:bottom w:val="single" w:sz="8" w:space="0" w:color="78BE20" w:themeColor="accent3"/>
          <w:right w:val="single" w:sz="8" w:space="0" w:color="78BE20" w:themeColor="accent3"/>
        </w:tcBorders>
      </w:tcPr>
    </w:tblStylePr>
    <w:tblStylePr w:type="firstCol">
      <w:rPr>
        <w:b/>
        <w:bCs/>
      </w:rPr>
    </w:tblStylePr>
    <w:tblStylePr w:type="lastCol">
      <w:rPr>
        <w:b/>
        <w:bCs/>
      </w:rPr>
    </w:tblStylePr>
    <w:tblStylePr w:type="band1Vert">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tblStylePr w:type="band1Horz">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style>
  <w:style w:type="table" w:customStyle="1" w:styleId="MediumShading1-Accent11">
    <w:name w:val="Medium Shading 1 - Accent 11"/>
    <w:basedOn w:val="TableNormal"/>
    <w:uiPriority w:val="63"/>
    <w:rsid w:val="008B0D7C"/>
    <w:tblPr>
      <w:tblStyleRowBandSize w:val="1"/>
      <w:tblStyleColBandSize w:val="1"/>
      <w:tbl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single" w:sz="8" w:space="0" w:color="1BD5FF" w:themeColor="accent1" w:themeTint="BF"/>
      </w:tblBorders>
    </w:tblPr>
    <w:tblStylePr w:type="firstRow">
      <w:pPr>
        <w:spacing w:before="0" w:after="0" w:line="240" w:lineRule="auto"/>
      </w:pPr>
      <w:rPr>
        <w:b/>
        <w:bCs/>
        <w:color w:val="FBFEFF" w:themeColor="background1"/>
      </w:rPr>
      <w:tblPr/>
      <w:tcPr>
        <w:tc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shd w:val="clear" w:color="auto" w:fill="00A9CE" w:themeFill="accent1"/>
      </w:tcPr>
    </w:tblStylePr>
    <w:tblStylePr w:type="lastRow">
      <w:pPr>
        <w:spacing w:before="0" w:after="0" w:line="240" w:lineRule="auto"/>
      </w:pPr>
      <w:rPr>
        <w:b/>
        <w:bCs/>
      </w:rPr>
      <w:tblPr/>
      <w:tcPr>
        <w:tcBorders>
          <w:top w:val="double" w:sz="6"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3F1FF" w:themeFill="accent1" w:themeFillTint="3F"/>
      </w:tcPr>
    </w:tblStylePr>
    <w:tblStylePr w:type="band1Horz">
      <w:tblPr/>
      <w:tcPr>
        <w:tcBorders>
          <w:insideH w:val="nil"/>
          <w:insideV w:val="nil"/>
        </w:tcBorders>
        <w:shd w:val="clear" w:color="auto" w:fill="B3F1F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B0D7C"/>
    <w:tblPr>
      <w:tblStyleRowBandSize w:val="1"/>
      <w:tblStyleColBandSize w:val="1"/>
      <w:tblBorders>
        <w:top w:val="single" w:sz="8" w:space="0" w:color="1E22AA" w:themeColor="accent6"/>
        <w:left w:val="single" w:sz="8" w:space="0" w:color="1E22AA" w:themeColor="accent6"/>
        <w:bottom w:val="single" w:sz="8" w:space="0" w:color="1E22AA" w:themeColor="accent6"/>
        <w:right w:val="single" w:sz="8" w:space="0" w:color="1E22AA" w:themeColor="accent6"/>
      </w:tblBorders>
    </w:tblPr>
    <w:tblStylePr w:type="firstRow">
      <w:pPr>
        <w:spacing w:before="0" w:after="0" w:line="240" w:lineRule="auto"/>
      </w:pPr>
      <w:rPr>
        <w:b/>
        <w:bCs/>
        <w:color w:val="FBFEFF" w:themeColor="background1"/>
      </w:rPr>
      <w:tblPr/>
      <w:tcPr>
        <w:shd w:val="clear" w:color="auto" w:fill="1E22AA" w:themeFill="accent6"/>
      </w:tcPr>
    </w:tblStylePr>
    <w:tblStylePr w:type="lastRow">
      <w:pPr>
        <w:spacing w:before="0" w:after="0" w:line="240" w:lineRule="auto"/>
      </w:pPr>
      <w:rPr>
        <w:b/>
        <w:bCs/>
      </w:rPr>
      <w:tblPr/>
      <w:tcPr>
        <w:tcBorders>
          <w:top w:val="double" w:sz="6" w:space="0" w:color="1E22AA" w:themeColor="accent6"/>
          <w:left w:val="single" w:sz="8" w:space="0" w:color="1E22AA" w:themeColor="accent6"/>
          <w:bottom w:val="single" w:sz="8" w:space="0" w:color="1E22AA" w:themeColor="accent6"/>
          <w:right w:val="single" w:sz="8" w:space="0" w:color="1E22AA" w:themeColor="accent6"/>
        </w:tcBorders>
      </w:tcPr>
    </w:tblStylePr>
    <w:tblStylePr w:type="firstCol">
      <w:rPr>
        <w:b/>
        <w:bCs/>
      </w:rPr>
    </w:tblStylePr>
    <w:tblStylePr w:type="lastCol">
      <w:rPr>
        <w:b/>
        <w:bCs/>
      </w:rPr>
    </w:tblStylePr>
    <w:tblStylePr w:type="band1Vert">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tblStylePr w:type="band1Horz">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style>
  <w:style w:type="table" w:customStyle="1" w:styleId="LightGrid1">
    <w:name w:val="Light Grid1"/>
    <w:basedOn w:val="TableNormal"/>
    <w:uiPriority w:val="62"/>
    <w:rsid w:val="008B0D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21">
    <w:name w:val="Medium Shading 2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BFE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A9C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A9CE" w:themeFill="accent1"/>
      </w:tcPr>
    </w:tblStylePr>
    <w:tblStylePr w:type="lastCol">
      <w:rPr>
        <w:b/>
        <w:bCs/>
        <w:color w:val="FBFEFF" w:themeColor="background1"/>
      </w:rPr>
      <w:tblPr/>
      <w:tcPr>
        <w:tcBorders>
          <w:left w:val="nil"/>
          <w:right w:val="nil"/>
          <w:insideH w:val="nil"/>
          <w:insideV w:val="nil"/>
        </w:tcBorders>
        <w:shd w:val="clear" w:color="auto" w:fill="00A9CE" w:themeFill="accen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aptionChar">
    <w:name w:val="Caption Char"/>
    <w:basedOn w:val="DefaultParagraphFont"/>
    <w:link w:val="Caption"/>
    <w:uiPriority w:val="35"/>
    <w:locked/>
    <w:rsid w:val="00F966D3"/>
    <w:rPr>
      <w:rFonts w:asciiTheme="minorHAnsi" w:eastAsia="Calibri" w:hAnsiTheme="minorHAnsi"/>
      <w:bCs/>
      <w:color w:val="000000" w:themeColor="text1"/>
      <w:sz w:val="20"/>
      <w:szCs w:val="18"/>
    </w:rPr>
  </w:style>
  <w:style w:type="table" w:customStyle="1" w:styleId="LightList-Accent12">
    <w:name w:val="Light List - Accent 12"/>
    <w:basedOn w:val="TableNormal"/>
    <w:uiPriority w:val="61"/>
    <w:rsid w:val="005F109F"/>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character" w:customStyle="1" w:styleId="ListParagraphChar">
    <w:name w:val="List Paragraph Char"/>
    <w:basedOn w:val="DefaultParagraphFont"/>
    <w:link w:val="ListParagraph"/>
    <w:uiPriority w:val="34"/>
    <w:locked/>
    <w:rsid w:val="0044685E"/>
    <w:rPr>
      <w:rFonts w:asciiTheme="minorHAnsi" w:eastAsia="Times New Roman" w:hAnsiTheme="minorHAnsi"/>
    </w:rPr>
  </w:style>
  <w:style w:type="character" w:customStyle="1" w:styleId="st">
    <w:name w:val="st"/>
    <w:basedOn w:val="DefaultParagraphFont"/>
    <w:rsid w:val="00477FE2"/>
  </w:style>
  <w:style w:type="table" w:customStyle="1" w:styleId="TableGrid10">
    <w:name w:val="Table Grid1"/>
    <w:basedOn w:val="TableNormal"/>
    <w:next w:val="TableGrid"/>
    <w:uiPriority w:val="59"/>
    <w:rsid w:val="002C318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Text">
    <w:name w:val="Item Text"/>
    <w:basedOn w:val="Normal"/>
    <w:link w:val="ItemTextChar"/>
    <w:qFormat/>
    <w:rsid w:val="002C318E"/>
    <w:pPr>
      <w:spacing w:before="60"/>
    </w:pPr>
    <w:rPr>
      <w:rFonts w:ascii="Arial" w:eastAsia="Times New Roman" w:hAnsi="Arial"/>
      <w:color w:val="auto"/>
    </w:rPr>
  </w:style>
  <w:style w:type="character" w:customStyle="1" w:styleId="ItemTextChar">
    <w:name w:val="Item Text Char"/>
    <w:link w:val="ItemText"/>
    <w:rsid w:val="002C318E"/>
    <w:rPr>
      <w:rFonts w:ascii="Arial" w:eastAsia="Times New Roman" w:hAnsi="Arial"/>
    </w:rPr>
  </w:style>
  <w:style w:type="paragraph" w:styleId="NoSpacing">
    <w:name w:val="No Spacing"/>
    <w:uiPriority w:val="1"/>
    <w:qFormat/>
    <w:rsid w:val="00DB3E9D"/>
    <w:rPr>
      <w:rFonts w:asciiTheme="minorHAnsi" w:eastAsiaTheme="minorEastAsia" w:hAnsiTheme="minorHAnsi" w:cstheme="minorBidi"/>
      <w:lang w:eastAsia="en-US"/>
    </w:rPr>
  </w:style>
  <w:style w:type="character" w:customStyle="1" w:styleId="partext1Char">
    <w:name w:val="partext1 Char"/>
    <w:basedOn w:val="DefaultParagraphFont"/>
    <w:link w:val="partext1"/>
    <w:locked/>
    <w:rsid w:val="00BE61FF"/>
    <w:rPr>
      <w:rFonts w:ascii="Arial" w:hAnsi="Arial" w:cs="Arial"/>
      <w:color w:val="000000" w:themeColor="text1"/>
      <w:lang w:val="en-US"/>
    </w:rPr>
  </w:style>
  <w:style w:type="paragraph" w:customStyle="1" w:styleId="partext1">
    <w:name w:val="partext1"/>
    <w:basedOn w:val="Normal"/>
    <w:link w:val="partext1Char"/>
    <w:qFormat/>
    <w:rsid w:val="00BE61FF"/>
    <w:pPr>
      <w:spacing w:before="240" w:after="0"/>
      <w:jc w:val="both"/>
    </w:pPr>
    <w:rPr>
      <w:rFonts w:ascii="Arial" w:eastAsiaTheme="minorHAnsi" w:hAnsi="Arial" w:cs="Arial"/>
      <w:color w:val="000000" w:themeColor="text1"/>
      <w:lang w:val="en-US"/>
    </w:rPr>
  </w:style>
  <w:style w:type="character" w:customStyle="1" w:styleId="NumListChar">
    <w:name w:val="NumList Char"/>
    <w:basedOn w:val="DefaultParagraphFont"/>
    <w:link w:val="NumList"/>
    <w:locked/>
    <w:rsid w:val="00BE61FF"/>
    <w:rPr>
      <w:rFonts w:ascii="Arial" w:eastAsia="Times New Roman" w:hAnsi="Arial" w:cs="Arial"/>
    </w:rPr>
  </w:style>
  <w:style w:type="paragraph" w:customStyle="1" w:styleId="NumList">
    <w:name w:val="NumList"/>
    <w:basedOn w:val="NoSpacing"/>
    <w:link w:val="NumListChar"/>
    <w:qFormat/>
    <w:rsid w:val="00BE61FF"/>
    <w:pPr>
      <w:numPr>
        <w:numId w:val="16"/>
      </w:numPr>
      <w:jc w:val="both"/>
    </w:pPr>
    <w:rPr>
      <w:rFonts w:ascii="Arial" w:eastAsia="Times New Roman" w:hAnsi="Arial" w:cs="Arial"/>
      <w:lang w:eastAsia="en-AU"/>
    </w:rPr>
  </w:style>
  <w:style w:type="character" w:customStyle="1" w:styleId="LOMbullet1Char1">
    <w:name w:val="LOMbullet1 Char1"/>
    <w:basedOn w:val="DefaultParagraphFont"/>
    <w:link w:val="LOMbullet1"/>
    <w:locked/>
    <w:rsid w:val="00B409A0"/>
    <w:rPr>
      <w:rFonts w:asciiTheme="minorHAnsi" w:hAnsiTheme="minorHAnsi" w:cs="Arial"/>
      <w:lang w:val="en-US"/>
    </w:rPr>
  </w:style>
  <w:style w:type="paragraph" w:customStyle="1" w:styleId="LOMbullet1">
    <w:name w:val="LOMbullet1"/>
    <w:basedOn w:val="ListParagraph"/>
    <w:link w:val="LOMbullet1Char1"/>
    <w:qFormat/>
    <w:rsid w:val="00B409A0"/>
    <w:pPr>
      <w:numPr>
        <w:ilvl w:val="1"/>
        <w:numId w:val="19"/>
      </w:numPr>
      <w:ind w:left="709" w:hanging="283"/>
      <w:contextualSpacing w:val="0"/>
      <w:jc w:val="both"/>
    </w:pPr>
    <w:rPr>
      <w:rFonts w:eastAsiaTheme="minorHAnsi" w:cs="Arial"/>
      <w:lang w:val="en-US"/>
    </w:rPr>
  </w:style>
  <w:style w:type="character" w:customStyle="1" w:styleId="Heading2BChar">
    <w:name w:val="Heading_2B Char"/>
    <w:basedOn w:val="Heading2Char"/>
    <w:link w:val="Heading2B"/>
    <w:locked/>
    <w:rsid w:val="00BE61FF"/>
    <w:rPr>
      <w:rFonts w:ascii="Arial" w:eastAsiaTheme="majorEastAsia" w:hAnsi="Arial" w:cs="Arial"/>
      <w:b/>
      <w:bCs/>
      <w:i/>
      <w:color w:val="000000" w:themeColor="text1"/>
      <w:sz w:val="24"/>
      <w:szCs w:val="28"/>
      <w:lang w:val="en-US" w:eastAsia="en-US"/>
    </w:rPr>
  </w:style>
  <w:style w:type="paragraph" w:customStyle="1" w:styleId="Heading2B">
    <w:name w:val="Heading_2B"/>
    <w:basedOn w:val="Heading2"/>
    <w:link w:val="Heading2BChar"/>
    <w:qFormat/>
    <w:rsid w:val="00BE61FF"/>
    <w:pPr>
      <w:keepLines/>
      <w:numPr>
        <w:ilvl w:val="0"/>
        <w:numId w:val="0"/>
      </w:numPr>
      <w:tabs>
        <w:tab w:val="clear" w:pos="851"/>
      </w:tabs>
      <w:spacing w:before="240" w:after="120" w:line="240" w:lineRule="exact"/>
    </w:pPr>
    <w:rPr>
      <w:rFonts w:ascii="Arial" w:hAnsi="Arial" w:cs="Arial"/>
      <w:b/>
      <w:i/>
      <w:sz w:val="24"/>
      <w:szCs w:val="28"/>
      <w:lang w:val="en-US" w:eastAsia="en-US"/>
    </w:rPr>
  </w:style>
  <w:style w:type="numbering" w:customStyle="1" w:styleId="NoList1">
    <w:name w:val="No List1"/>
    <w:next w:val="NoList"/>
    <w:uiPriority w:val="99"/>
    <w:semiHidden/>
    <w:unhideWhenUsed/>
    <w:rsid w:val="0021764C"/>
  </w:style>
  <w:style w:type="table" w:customStyle="1" w:styleId="TableGrid20">
    <w:name w:val="Table Grid2"/>
    <w:basedOn w:val="TableNormal"/>
    <w:next w:val="TableGrid"/>
    <w:uiPriority w:val="59"/>
    <w:rsid w:val="0021764C"/>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12C40"/>
    <w:tblPr>
      <w:tblStyleRowBandSize w:val="1"/>
      <w:tblStyleColBandSize w:val="1"/>
      <w:tblBorders>
        <w:top w:val="single" w:sz="4" w:space="0" w:color="FBFEFF" w:themeColor="background1"/>
        <w:left w:val="single" w:sz="4" w:space="0" w:color="FBFEFF" w:themeColor="background1"/>
        <w:bottom w:val="single" w:sz="4" w:space="0" w:color="FBFEFF" w:themeColor="background1"/>
        <w:right w:val="single" w:sz="4" w:space="0" w:color="FBFEFF" w:themeColor="background1"/>
        <w:insideH w:val="single" w:sz="4" w:space="0" w:color="FBFEFF" w:themeColor="background1"/>
        <w:insideV w:val="single" w:sz="4" w:space="0" w:color="FBFEFF" w:themeColor="background1"/>
      </w:tblBorders>
    </w:tblPr>
    <w:tcPr>
      <w:shd w:val="clear" w:color="auto" w:fill="C2F3FF" w:themeFill="accent1" w:themeFillTint="33"/>
    </w:tcPr>
    <w:tblStylePr w:type="firstRow">
      <w:rPr>
        <w:b/>
        <w:bCs/>
        <w:color w:val="FBFEFF" w:themeColor="background1"/>
      </w:rPr>
      <w:tblPr/>
      <w:tcPr>
        <w:tcBorders>
          <w:top w:val="single" w:sz="4" w:space="0" w:color="FBFEFF" w:themeColor="background1"/>
          <w:left w:val="single" w:sz="4" w:space="0" w:color="FBFEFF" w:themeColor="background1"/>
          <w:right w:val="single" w:sz="4" w:space="0" w:color="FBFEFF" w:themeColor="background1"/>
          <w:insideH w:val="nil"/>
          <w:insideV w:val="nil"/>
        </w:tcBorders>
        <w:shd w:val="clear" w:color="auto" w:fill="00A9CE" w:themeFill="accent1"/>
      </w:tcPr>
    </w:tblStylePr>
    <w:tblStylePr w:type="lastRow">
      <w:rPr>
        <w:b/>
        <w:bCs/>
        <w:color w:val="FBFEFF" w:themeColor="background1"/>
      </w:rPr>
      <w:tblPr/>
      <w:tcPr>
        <w:tcBorders>
          <w:left w:val="single" w:sz="4" w:space="0" w:color="FBFEFF" w:themeColor="background1"/>
          <w:bottom w:val="single" w:sz="4" w:space="0" w:color="FBFEFF" w:themeColor="background1"/>
          <w:right w:val="single" w:sz="4" w:space="0" w:color="FBFEFF" w:themeColor="background1"/>
          <w:insideH w:val="nil"/>
          <w:insideV w:val="nil"/>
        </w:tcBorders>
        <w:shd w:val="clear" w:color="auto" w:fill="00A9CE" w:themeFill="accent1"/>
      </w:tcPr>
    </w:tblStylePr>
    <w:tblStylePr w:type="firstCol">
      <w:rPr>
        <w:b/>
        <w:bCs/>
        <w:color w:val="FBFEFF" w:themeColor="background1"/>
      </w:rPr>
      <w:tblPr/>
      <w:tcPr>
        <w:tcBorders>
          <w:top w:val="single" w:sz="4" w:space="0" w:color="FBFEFF" w:themeColor="background1"/>
          <w:left w:val="single" w:sz="4" w:space="0" w:color="FBFEFF" w:themeColor="background1"/>
          <w:bottom w:val="single" w:sz="4" w:space="0" w:color="FBFEFF" w:themeColor="background1"/>
          <w:insideV w:val="nil"/>
        </w:tcBorders>
        <w:shd w:val="clear" w:color="auto" w:fill="00A9CE" w:themeFill="accent1"/>
      </w:tcPr>
    </w:tblStylePr>
    <w:tblStylePr w:type="lastCol">
      <w:rPr>
        <w:b/>
        <w:bCs/>
        <w:color w:val="FBFEFF" w:themeColor="background1"/>
      </w:rPr>
      <w:tblPr/>
      <w:tcPr>
        <w:tcBorders>
          <w:top w:val="single" w:sz="4" w:space="0" w:color="FBFEFF" w:themeColor="background1"/>
          <w:bottom w:val="single" w:sz="4" w:space="0" w:color="FBFEFF" w:themeColor="background1"/>
          <w:right w:val="single" w:sz="4" w:space="0" w:color="FBFEFF" w:themeColor="background1"/>
          <w:insideV w:val="nil"/>
        </w:tcBorders>
        <w:shd w:val="clear" w:color="auto" w:fill="00A9CE" w:themeFill="accent1"/>
      </w:tcPr>
    </w:tblStylePr>
    <w:tblStylePr w:type="band1Vert">
      <w:tblPr/>
      <w:tcPr>
        <w:shd w:val="clear" w:color="auto" w:fill="85E9FF" w:themeFill="accent1" w:themeFillTint="66"/>
      </w:tcPr>
    </w:tblStylePr>
    <w:tblStylePr w:type="band1Horz">
      <w:tblPr/>
      <w:tcPr>
        <w:shd w:val="clear" w:color="auto" w:fill="85E9FF" w:themeFill="accent1" w:themeFillTint="66"/>
      </w:tcPr>
    </w:tblStylePr>
  </w:style>
  <w:style w:type="table" w:customStyle="1" w:styleId="GridTable4-Accent11">
    <w:name w:val="Grid Table 4 - Accent 11"/>
    <w:basedOn w:val="TableNormal"/>
    <w:uiPriority w:val="49"/>
    <w:rsid w:val="007B41E0"/>
    <w:tblPr>
      <w:tblStyleRowBandSize w:val="1"/>
      <w:tblStyleColBandSize w:val="1"/>
      <w:tblBorders>
        <w:top w:val="single" w:sz="4" w:space="0" w:color="48DEFF" w:themeColor="accent1" w:themeTint="99"/>
        <w:left w:val="single" w:sz="4" w:space="0" w:color="48DEFF" w:themeColor="accent1" w:themeTint="99"/>
        <w:bottom w:val="single" w:sz="4" w:space="0" w:color="48DEFF" w:themeColor="accent1" w:themeTint="99"/>
        <w:right w:val="single" w:sz="4" w:space="0" w:color="48DEFF" w:themeColor="accent1" w:themeTint="99"/>
        <w:insideH w:val="single" w:sz="4" w:space="0" w:color="48DEFF" w:themeColor="accent1" w:themeTint="99"/>
        <w:insideV w:val="single" w:sz="4" w:space="0" w:color="48DEFF" w:themeColor="accent1" w:themeTint="99"/>
      </w:tblBorders>
    </w:tblPr>
    <w:tblStylePr w:type="firstRow">
      <w:rPr>
        <w:b/>
        <w:bCs/>
        <w:color w:val="FBFEFF" w:themeColor="background1"/>
      </w:rPr>
      <w:tblPr/>
      <w:tcPr>
        <w:tcBorders>
          <w:top w:val="single" w:sz="4" w:space="0" w:color="00A9CE" w:themeColor="accent1"/>
          <w:left w:val="single" w:sz="4" w:space="0" w:color="00A9CE" w:themeColor="accent1"/>
          <w:bottom w:val="single" w:sz="4" w:space="0" w:color="00A9CE" w:themeColor="accent1"/>
          <w:right w:val="single" w:sz="4" w:space="0" w:color="00A9CE" w:themeColor="accent1"/>
          <w:insideH w:val="nil"/>
          <w:insideV w:val="nil"/>
        </w:tcBorders>
        <w:shd w:val="clear" w:color="auto" w:fill="00A9CE" w:themeFill="accent1"/>
      </w:tcPr>
    </w:tblStylePr>
    <w:tblStylePr w:type="lastRow">
      <w:rPr>
        <w:b/>
        <w:bCs/>
      </w:rPr>
      <w:tblPr/>
      <w:tcPr>
        <w:tcBorders>
          <w:top w:val="double" w:sz="4" w:space="0" w:color="00A9CE" w:themeColor="accent1"/>
        </w:tcBorders>
      </w:tcPr>
    </w:tblStylePr>
    <w:tblStylePr w:type="firstCol">
      <w:rPr>
        <w:b/>
        <w:bCs/>
      </w:rPr>
    </w:tblStylePr>
    <w:tblStylePr w:type="lastCol">
      <w:rPr>
        <w:b/>
        <w:bCs/>
      </w:rPr>
    </w:tblStylePr>
    <w:tblStylePr w:type="band1Vert">
      <w:tblPr/>
      <w:tcPr>
        <w:shd w:val="clear" w:color="auto" w:fill="C2F3FF" w:themeFill="accent1" w:themeFillTint="33"/>
      </w:tcPr>
    </w:tblStylePr>
    <w:tblStylePr w:type="band1Horz">
      <w:tblPr/>
      <w:tcPr>
        <w:shd w:val="clear" w:color="auto" w:fill="C2F3FF" w:themeFill="accent1" w:themeFillTint="33"/>
      </w:tcPr>
    </w:tblStylePr>
  </w:style>
  <w:style w:type="table" w:customStyle="1" w:styleId="PlainTable31">
    <w:name w:val="Plain Table 31"/>
    <w:basedOn w:val="TableNormal"/>
    <w:uiPriority w:val="43"/>
    <w:rsid w:val="00957C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72584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style>
  <w:style w:type="paragraph" w:customStyle="1" w:styleId="normal2">
    <w:name w:val="normal2"/>
    <w:basedOn w:val="Normal"/>
    <w:link w:val="normal2Char"/>
    <w:qFormat/>
    <w:rsid w:val="008267BC"/>
    <w:pPr>
      <w:suppressAutoHyphens/>
      <w:spacing w:after="0"/>
      <w:ind w:firstLine="426"/>
      <w:jc w:val="both"/>
    </w:pPr>
    <w:rPr>
      <w:rFonts w:ascii="Times New Roman" w:hAnsi="Times New Roman"/>
      <w:noProof/>
      <w:color w:val="auto"/>
      <w:lang w:eastAsia="zh-CN"/>
    </w:rPr>
  </w:style>
  <w:style w:type="character" w:customStyle="1" w:styleId="normal2Char">
    <w:name w:val="normal2 Char"/>
    <w:basedOn w:val="DefaultParagraphFont"/>
    <w:link w:val="normal2"/>
    <w:rsid w:val="008267BC"/>
    <w:rPr>
      <w:rFonts w:ascii="Times New Roman" w:eastAsia="Calibri" w:hAnsi="Times New Roman"/>
      <w:noProof/>
      <w:lang w:eastAsia="zh-CN"/>
    </w:rPr>
  </w:style>
  <w:style w:type="paragraph" w:customStyle="1" w:styleId="caption2">
    <w:name w:val="caption2"/>
    <w:basedOn w:val="Caption"/>
    <w:link w:val="caption2Char"/>
    <w:qFormat/>
    <w:rsid w:val="00262D64"/>
    <w:pPr>
      <w:suppressLineNumbers/>
      <w:suppressAutoHyphens/>
      <w:spacing w:after="0"/>
    </w:pPr>
    <w:rPr>
      <w:rFonts w:ascii="Times New Roman" w:hAnsi="Times New Roman"/>
      <w:b/>
      <w:bCs w:val="0"/>
      <w:iCs/>
      <w:noProof/>
      <w:color w:val="auto"/>
      <w:sz w:val="22"/>
      <w:szCs w:val="22"/>
      <w:lang w:eastAsia="zh-CN"/>
    </w:rPr>
  </w:style>
  <w:style w:type="character" w:customStyle="1" w:styleId="caption2Char">
    <w:name w:val="caption2 Char"/>
    <w:basedOn w:val="CaptionChar"/>
    <w:link w:val="caption2"/>
    <w:rsid w:val="00262D64"/>
    <w:rPr>
      <w:rFonts w:ascii="Times New Roman" w:eastAsia="Calibri" w:hAnsi="Times New Roman"/>
      <w:b/>
      <w:bCs/>
      <w:iCs/>
      <w:noProof/>
      <w:color w:val="000000" w:themeColor="text1"/>
      <w:sz w:val="20"/>
      <w:szCs w:val="18"/>
      <w:lang w:eastAsia="zh-CN"/>
    </w:rPr>
  </w:style>
  <w:style w:type="paragraph" w:customStyle="1" w:styleId="normal1">
    <w:name w:val="normal1"/>
    <w:basedOn w:val="Normal"/>
    <w:link w:val="normal1Char"/>
    <w:qFormat/>
    <w:rsid w:val="0009360B"/>
    <w:pPr>
      <w:suppressAutoHyphens/>
      <w:spacing w:after="0"/>
      <w:jc w:val="both"/>
    </w:pPr>
    <w:rPr>
      <w:rFonts w:ascii="Times New Roman" w:hAnsi="Times New Roman"/>
      <w:noProof/>
      <w:color w:val="auto"/>
      <w:lang w:eastAsia="zh-CN"/>
    </w:rPr>
  </w:style>
  <w:style w:type="character" w:customStyle="1" w:styleId="normal1Char">
    <w:name w:val="normal1 Char"/>
    <w:basedOn w:val="DefaultParagraphFont"/>
    <w:link w:val="normal1"/>
    <w:rsid w:val="0009360B"/>
    <w:rPr>
      <w:rFonts w:ascii="Times New Roman" w:eastAsia="Calibri" w:hAnsi="Times New Roman"/>
      <w:noProof/>
      <w:lang w:eastAsia="zh-CN"/>
    </w:rPr>
  </w:style>
  <w:style w:type="paragraph" w:customStyle="1" w:styleId="Head2">
    <w:name w:val="Head2"/>
    <w:basedOn w:val="Normal"/>
    <w:link w:val="Head2Char"/>
    <w:qFormat/>
    <w:rsid w:val="0009360B"/>
    <w:pPr>
      <w:numPr>
        <w:ilvl w:val="1"/>
        <w:numId w:val="18"/>
      </w:numPr>
      <w:suppressAutoHyphens/>
      <w:spacing w:after="0"/>
      <w:ind w:left="0" w:right="-1" w:firstLine="0"/>
      <w:jc w:val="both"/>
    </w:pPr>
    <w:rPr>
      <w:rFonts w:ascii="Times New Roman" w:hAnsi="Times New Roman"/>
      <w:b/>
      <w:noProof/>
      <w:color w:val="auto"/>
      <w:lang w:val="en-US" w:eastAsia="zh-CN"/>
    </w:rPr>
  </w:style>
  <w:style w:type="character" w:customStyle="1" w:styleId="Head2Char">
    <w:name w:val="Head2 Char"/>
    <w:basedOn w:val="DefaultParagraphFont"/>
    <w:link w:val="Head2"/>
    <w:rsid w:val="0009360B"/>
    <w:rPr>
      <w:rFonts w:ascii="Times New Roman" w:eastAsia="Calibri" w:hAnsi="Times New Roman"/>
      <w:b/>
      <w:noProof/>
      <w:lang w:val="en-US" w:eastAsia="zh-CN"/>
    </w:rPr>
  </w:style>
  <w:style w:type="paragraph" w:customStyle="1" w:styleId="Head1">
    <w:name w:val="Head1"/>
    <w:basedOn w:val="Normal"/>
    <w:qFormat/>
    <w:rsid w:val="0009360B"/>
    <w:pPr>
      <w:numPr>
        <w:numId w:val="18"/>
      </w:numPr>
      <w:suppressAutoHyphens/>
      <w:spacing w:after="0"/>
      <w:jc w:val="both"/>
    </w:pPr>
    <w:rPr>
      <w:rFonts w:ascii="Times New Roman" w:hAnsi="Times New Roman"/>
      <w:b/>
      <w:noProof/>
      <w:color w:val="auto"/>
      <w:sz w:val="28"/>
      <w:szCs w:val="28"/>
      <w:lang w:eastAsia="zh-CN"/>
    </w:rPr>
  </w:style>
  <w:style w:type="paragraph" w:customStyle="1" w:styleId="caption3">
    <w:name w:val="caption3"/>
    <w:basedOn w:val="Normal"/>
    <w:link w:val="caption3Char"/>
    <w:autoRedefine/>
    <w:qFormat/>
    <w:rsid w:val="00890DB7"/>
    <w:pPr>
      <w:keepNext/>
      <w:jc w:val="center"/>
    </w:pPr>
    <w:rPr>
      <w:color w:val="000000" w:themeColor="text1"/>
    </w:rPr>
  </w:style>
  <w:style w:type="paragraph" w:customStyle="1" w:styleId="bodytext1">
    <w:name w:val="bodytext1"/>
    <w:basedOn w:val="Normal"/>
    <w:link w:val="bodytext1Char"/>
    <w:qFormat/>
    <w:rsid w:val="002A0E34"/>
    <w:pPr>
      <w:jc w:val="both"/>
    </w:pPr>
  </w:style>
  <w:style w:type="character" w:customStyle="1" w:styleId="caption3Char">
    <w:name w:val="caption3 Char"/>
    <w:basedOn w:val="DefaultParagraphFont"/>
    <w:link w:val="caption3"/>
    <w:rsid w:val="00890DB7"/>
    <w:rPr>
      <w:rFonts w:eastAsia="Calibri"/>
      <w:color w:val="000000" w:themeColor="text1"/>
    </w:rPr>
  </w:style>
  <w:style w:type="character" w:customStyle="1" w:styleId="bodytext1Char">
    <w:name w:val="bodytext1 Char"/>
    <w:basedOn w:val="DefaultParagraphFont"/>
    <w:link w:val="bodytext1"/>
    <w:rsid w:val="002A0E34"/>
    <w:rPr>
      <w:rFonts w:eastAsia="Calibri"/>
      <w:color w:val="000000"/>
    </w:rPr>
  </w:style>
  <w:style w:type="paragraph" w:styleId="Revision">
    <w:name w:val="Revision"/>
    <w:hidden/>
    <w:uiPriority w:val="99"/>
    <w:semiHidden/>
    <w:rsid w:val="00157850"/>
    <w:rPr>
      <w:rFonts w:eastAsia="Calibri"/>
      <w:color w:val="000000"/>
    </w:rPr>
  </w:style>
  <w:style w:type="character" w:styleId="BookTitle">
    <w:name w:val="Book Title"/>
    <w:basedOn w:val="DefaultParagraphFont"/>
    <w:uiPriority w:val="33"/>
    <w:qFormat/>
    <w:rsid w:val="00B409A0"/>
    <w:rPr>
      <w:b/>
      <w:bCs/>
      <w:i/>
      <w:iCs/>
      <w:spacing w:val="5"/>
    </w:rPr>
  </w:style>
  <w:style w:type="paragraph" w:styleId="Title">
    <w:name w:val="Title"/>
    <w:basedOn w:val="Normal"/>
    <w:next w:val="Normal"/>
    <w:link w:val="TitleChar"/>
    <w:uiPriority w:val="10"/>
    <w:qFormat/>
    <w:rsid w:val="00B409A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9A0"/>
    <w:rPr>
      <w:rFonts w:asciiTheme="majorHAnsi" w:eastAsiaTheme="majorEastAsia" w:hAnsiTheme="majorHAnsi" w:cstheme="majorBidi"/>
      <w:color w:val="000000"/>
      <w:spacing w:val="-10"/>
      <w:kern w:val="28"/>
      <w:sz w:val="56"/>
      <w:szCs w:val="56"/>
    </w:rPr>
  </w:style>
  <w:style w:type="paragraph" w:customStyle="1" w:styleId="Appendix1">
    <w:name w:val="Appendix 1"/>
    <w:basedOn w:val="Heading1"/>
    <w:next w:val="bodytext1"/>
    <w:link w:val="Appendix1Char"/>
    <w:qFormat/>
    <w:rsid w:val="00B409A0"/>
    <w:pPr>
      <w:numPr>
        <w:numId w:val="23"/>
      </w:numPr>
      <w:spacing w:after="240"/>
    </w:pPr>
  </w:style>
  <w:style w:type="paragraph" w:customStyle="1" w:styleId="Appendix2">
    <w:name w:val="Appendix 2"/>
    <w:basedOn w:val="Heading2"/>
    <w:next w:val="bodytext1"/>
    <w:link w:val="Appendix2Char"/>
    <w:qFormat/>
    <w:rsid w:val="00B409A0"/>
    <w:pPr>
      <w:numPr>
        <w:ilvl w:val="0"/>
        <w:numId w:val="0"/>
      </w:numPr>
    </w:pPr>
  </w:style>
  <w:style w:type="character" w:customStyle="1" w:styleId="Appendix1Char">
    <w:name w:val="Appendix 1 Char"/>
    <w:basedOn w:val="Heading1Char"/>
    <w:link w:val="Appendix1"/>
    <w:rsid w:val="00B409A0"/>
    <w:rPr>
      <w:rFonts w:asciiTheme="minorHAnsi" w:eastAsiaTheme="majorEastAsia" w:hAnsiTheme="minorHAnsi" w:cstheme="minorHAnsi"/>
      <w:b/>
      <w:bCs/>
      <w:color w:val="000000" w:themeColor="text1"/>
      <w:sz w:val="44"/>
      <w:szCs w:val="28"/>
    </w:rPr>
  </w:style>
  <w:style w:type="character" w:customStyle="1" w:styleId="Appendix2Char">
    <w:name w:val="Appendix 2 Char"/>
    <w:basedOn w:val="Heading2Char"/>
    <w:link w:val="Appendix2"/>
    <w:rsid w:val="00B409A0"/>
    <w:rPr>
      <w:rFonts w:eastAsiaTheme="majorEastAsia" w:cstheme="majorBidi"/>
      <w:bCs/>
      <w:color w:val="00A9CE" w:themeColor="accent1"/>
      <w:sz w:val="32"/>
      <w:szCs w:val="26"/>
    </w:rPr>
  </w:style>
  <w:style w:type="numbering" w:customStyle="1" w:styleId="Style1">
    <w:name w:val="Style1"/>
    <w:uiPriority w:val="99"/>
    <w:rsid w:val="00B409A0"/>
    <w:pPr>
      <w:numPr>
        <w:numId w:val="24"/>
      </w:numPr>
    </w:pPr>
  </w:style>
  <w:style w:type="paragraph" w:customStyle="1" w:styleId="bullet1">
    <w:name w:val="bullet1"/>
    <w:basedOn w:val="ListParagraph"/>
    <w:link w:val="bullet1Char"/>
    <w:qFormat/>
    <w:rsid w:val="00B23887"/>
    <w:pPr>
      <w:widowControl w:val="0"/>
      <w:numPr>
        <w:numId w:val="26"/>
      </w:numPr>
      <w:tabs>
        <w:tab w:val="left" w:pos="851"/>
        <w:tab w:val="left" w:pos="1701"/>
        <w:tab w:val="left" w:pos="2552"/>
        <w:tab w:val="left" w:pos="3402"/>
      </w:tabs>
      <w:overflowPunct w:val="0"/>
      <w:autoSpaceDE w:val="0"/>
      <w:autoSpaceDN w:val="0"/>
      <w:adjustRightInd w:val="0"/>
      <w:spacing w:after="120"/>
      <w:ind w:left="357" w:hanging="357"/>
      <w:contextualSpacing w:val="0"/>
      <w:jc w:val="both"/>
      <w:textAlignment w:val="baseline"/>
    </w:pPr>
    <w:rPr>
      <w:rFonts w:ascii="Arial" w:hAnsi="Arial"/>
      <w:szCs w:val="20"/>
      <w:lang w:eastAsia="en-US"/>
    </w:rPr>
  </w:style>
  <w:style w:type="character" w:customStyle="1" w:styleId="bullet1Char">
    <w:name w:val="bullet1 Char"/>
    <w:basedOn w:val="ListParagraphChar"/>
    <w:link w:val="bullet1"/>
    <w:rsid w:val="00B23887"/>
    <w:rPr>
      <w:rFonts w:ascii="Arial" w:eastAsia="Times New Roman" w:hAnsi="Arial"/>
      <w:szCs w:val="20"/>
      <w:lang w:eastAsia="en-US"/>
    </w:rPr>
  </w:style>
  <w:style w:type="character" w:styleId="SmartLink">
    <w:name w:val="Smart Link"/>
    <w:basedOn w:val="DefaultParagraphFont"/>
    <w:uiPriority w:val="99"/>
    <w:semiHidden/>
    <w:unhideWhenUsed/>
    <w:rsid w:val="00435152"/>
    <w:rPr>
      <w:color w:val="0000FF"/>
      <w:u w:val="single"/>
      <w:shd w:val="clear" w:color="auto" w:fill="F3F2F1"/>
    </w:rPr>
  </w:style>
  <w:style w:type="character" w:styleId="UnresolvedMention">
    <w:name w:val="Unresolved Mention"/>
    <w:basedOn w:val="DefaultParagraphFont"/>
    <w:uiPriority w:val="99"/>
    <w:semiHidden/>
    <w:unhideWhenUsed/>
    <w:rsid w:val="0043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51">
      <w:bodyDiv w:val="1"/>
      <w:marLeft w:val="0"/>
      <w:marRight w:val="0"/>
      <w:marTop w:val="0"/>
      <w:marBottom w:val="0"/>
      <w:divBdr>
        <w:top w:val="none" w:sz="0" w:space="0" w:color="auto"/>
        <w:left w:val="none" w:sz="0" w:space="0" w:color="auto"/>
        <w:bottom w:val="none" w:sz="0" w:space="0" w:color="auto"/>
        <w:right w:val="none" w:sz="0" w:space="0" w:color="auto"/>
      </w:divBdr>
      <w:divsChild>
        <w:div w:id="14774245">
          <w:marLeft w:val="1987"/>
          <w:marRight w:val="0"/>
          <w:marTop w:val="0"/>
          <w:marBottom w:val="120"/>
          <w:divBdr>
            <w:top w:val="none" w:sz="0" w:space="0" w:color="auto"/>
            <w:left w:val="none" w:sz="0" w:space="0" w:color="auto"/>
            <w:bottom w:val="none" w:sz="0" w:space="0" w:color="auto"/>
            <w:right w:val="none" w:sz="0" w:space="0" w:color="auto"/>
          </w:divBdr>
        </w:div>
        <w:div w:id="16928173">
          <w:marLeft w:val="1987"/>
          <w:marRight w:val="0"/>
          <w:marTop w:val="0"/>
          <w:marBottom w:val="120"/>
          <w:divBdr>
            <w:top w:val="none" w:sz="0" w:space="0" w:color="auto"/>
            <w:left w:val="none" w:sz="0" w:space="0" w:color="auto"/>
            <w:bottom w:val="none" w:sz="0" w:space="0" w:color="auto"/>
            <w:right w:val="none" w:sz="0" w:space="0" w:color="auto"/>
          </w:divBdr>
        </w:div>
        <w:div w:id="888420355">
          <w:marLeft w:val="1987"/>
          <w:marRight w:val="0"/>
          <w:marTop w:val="0"/>
          <w:marBottom w:val="120"/>
          <w:divBdr>
            <w:top w:val="none" w:sz="0" w:space="0" w:color="auto"/>
            <w:left w:val="none" w:sz="0" w:space="0" w:color="auto"/>
            <w:bottom w:val="none" w:sz="0" w:space="0" w:color="auto"/>
            <w:right w:val="none" w:sz="0" w:space="0" w:color="auto"/>
          </w:divBdr>
        </w:div>
        <w:div w:id="1128623599">
          <w:marLeft w:val="360"/>
          <w:marRight w:val="0"/>
          <w:marTop w:val="120"/>
          <w:marBottom w:val="0"/>
          <w:divBdr>
            <w:top w:val="none" w:sz="0" w:space="0" w:color="auto"/>
            <w:left w:val="none" w:sz="0" w:space="0" w:color="auto"/>
            <w:bottom w:val="none" w:sz="0" w:space="0" w:color="auto"/>
            <w:right w:val="none" w:sz="0" w:space="0" w:color="auto"/>
          </w:divBdr>
        </w:div>
        <w:div w:id="1448312450">
          <w:marLeft w:val="1987"/>
          <w:marRight w:val="0"/>
          <w:marTop w:val="0"/>
          <w:marBottom w:val="120"/>
          <w:divBdr>
            <w:top w:val="none" w:sz="0" w:space="0" w:color="auto"/>
            <w:left w:val="none" w:sz="0" w:space="0" w:color="auto"/>
            <w:bottom w:val="none" w:sz="0" w:space="0" w:color="auto"/>
            <w:right w:val="none" w:sz="0" w:space="0" w:color="auto"/>
          </w:divBdr>
        </w:div>
        <w:div w:id="1495609249">
          <w:marLeft w:val="1987"/>
          <w:marRight w:val="0"/>
          <w:marTop w:val="0"/>
          <w:marBottom w:val="120"/>
          <w:divBdr>
            <w:top w:val="none" w:sz="0" w:space="0" w:color="auto"/>
            <w:left w:val="none" w:sz="0" w:space="0" w:color="auto"/>
            <w:bottom w:val="none" w:sz="0" w:space="0" w:color="auto"/>
            <w:right w:val="none" w:sz="0" w:space="0" w:color="auto"/>
          </w:divBdr>
        </w:div>
        <w:div w:id="1574201849">
          <w:marLeft w:val="1138"/>
          <w:marRight w:val="0"/>
          <w:marTop w:val="0"/>
          <w:marBottom w:val="120"/>
          <w:divBdr>
            <w:top w:val="none" w:sz="0" w:space="0" w:color="auto"/>
            <w:left w:val="none" w:sz="0" w:space="0" w:color="auto"/>
            <w:bottom w:val="none" w:sz="0" w:space="0" w:color="auto"/>
            <w:right w:val="none" w:sz="0" w:space="0" w:color="auto"/>
          </w:divBdr>
        </w:div>
        <w:div w:id="1612280795">
          <w:marLeft w:val="1138"/>
          <w:marRight w:val="0"/>
          <w:marTop w:val="0"/>
          <w:marBottom w:val="120"/>
          <w:divBdr>
            <w:top w:val="none" w:sz="0" w:space="0" w:color="auto"/>
            <w:left w:val="none" w:sz="0" w:space="0" w:color="auto"/>
            <w:bottom w:val="none" w:sz="0" w:space="0" w:color="auto"/>
            <w:right w:val="none" w:sz="0" w:space="0" w:color="auto"/>
          </w:divBdr>
        </w:div>
        <w:div w:id="1811554520">
          <w:marLeft w:val="1987"/>
          <w:marRight w:val="0"/>
          <w:marTop w:val="0"/>
          <w:marBottom w:val="120"/>
          <w:divBdr>
            <w:top w:val="none" w:sz="0" w:space="0" w:color="auto"/>
            <w:left w:val="none" w:sz="0" w:space="0" w:color="auto"/>
            <w:bottom w:val="none" w:sz="0" w:space="0" w:color="auto"/>
            <w:right w:val="none" w:sz="0" w:space="0" w:color="auto"/>
          </w:divBdr>
        </w:div>
        <w:div w:id="1930042086">
          <w:marLeft w:val="1987"/>
          <w:marRight w:val="0"/>
          <w:marTop w:val="0"/>
          <w:marBottom w:val="120"/>
          <w:divBdr>
            <w:top w:val="none" w:sz="0" w:space="0" w:color="auto"/>
            <w:left w:val="none" w:sz="0" w:space="0" w:color="auto"/>
            <w:bottom w:val="none" w:sz="0" w:space="0" w:color="auto"/>
            <w:right w:val="none" w:sz="0" w:space="0" w:color="auto"/>
          </w:divBdr>
        </w:div>
        <w:div w:id="2040080776">
          <w:marLeft w:val="1138"/>
          <w:marRight w:val="0"/>
          <w:marTop w:val="0"/>
          <w:marBottom w:val="120"/>
          <w:divBdr>
            <w:top w:val="none" w:sz="0" w:space="0" w:color="auto"/>
            <w:left w:val="none" w:sz="0" w:space="0" w:color="auto"/>
            <w:bottom w:val="none" w:sz="0" w:space="0" w:color="auto"/>
            <w:right w:val="none" w:sz="0" w:space="0" w:color="auto"/>
          </w:divBdr>
        </w:div>
      </w:divsChild>
    </w:div>
    <w:div w:id="74087109">
      <w:bodyDiv w:val="1"/>
      <w:marLeft w:val="0"/>
      <w:marRight w:val="0"/>
      <w:marTop w:val="0"/>
      <w:marBottom w:val="0"/>
      <w:divBdr>
        <w:top w:val="none" w:sz="0" w:space="0" w:color="auto"/>
        <w:left w:val="none" w:sz="0" w:space="0" w:color="auto"/>
        <w:bottom w:val="none" w:sz="0" w:space="0" w:color="auto"/>
        <w:right w:val="none" w:sz="0" w:space="0" w:color="auto"/>
      </w:divBdr>
    </w:div>
    <w:div w:id="117653558">
      <w:bodyDiv w:val="1"/>
      <w:marLeft w:val="0"/>
      <w:marRight w:val="0"/>
      <w:marTop w:val="0"/>
      <w:marBottom w:val="0"/>
      <w:divBdr>
        <w:top w:val="none" w:sz="0" w:space="0" w:color="auto"/>
        <w:left w:val="none" w:sz="0" w:space="0" w:color="auto"/>
        <w:bottom w:val="none" w:sz="0" w:space="0" w:color="auto"/>
        <w:right w:val="none" w:sz="0" w:space="0" w:color="auto"/>
      </w:divBdr>
    </w:div>
    <w:div w:id="175465962">
      <w:bodyDiv w:val="1"/>
      <w:marLeft w:val="0"/>
      <w:marRight w:val="0"/>
      <w:marTop w:val="0"/>
      <w:marBottom w:val="0"/>
      <w:divBdr>
        <w:top w:val="none" w:sz="0" w:space="0" w:color="auto"/>
        <w:left w:val="none" w:sz="0" w:space="0" w:color="auto"/>
        <w:bottom w:val="none" w:sz="0" w:space="0" w:color="auto"/>
        <w:right w:val="none" w:sz="0" w:space="0" w:color="auto"/>
      </w:divBdr>
    </w:div>
    <w:div w:id="339821376">
      <w:bodyDiv w:val="1"/>
      <w:marLeft w:val="0"/>
      <w:marRight w:val="0"/>
      <w:marTop w:val="0"/>
      <w:marBottom w:val="0"/>
      <w:divBdr>
        <w:top w:val="none" w:sz="0" w:space="0" w:color="auto"/>
        <w:left w:val="none" w:sz="0" w:space="0" w:color="auto"/>
        <w:bottom w:val="none" w:sz="0" w:space="0" w:color="auto"/>
        <w:right w:val="none" w:sz="0" w:space="0" w:color="auto"/>
      </w:divBdr>
    </w:div>
    <w:div w:id="482814858">
      <w:bodyDiv w:val="1"/>
      <w:marLeft w:val="0"/>
      <w:marRight w:val="0"/>
      <w:marTop w:val="0"/>
      <w:marBottom w:val="0"/>
      <w:divBdr>
        <w:top w:val="none" w:sz="0" w:space="0" w:color="auto"/>
        <w:left w:val="none" w:sz="0" w:space="0" w:color="auto"/>
        <w:bottom w:val="none" w:sz="0" w:space="0" w:color="auto"/>
        <w:right w:val="none" w:sz="0" w:space="0" w:color="auto"/>
      </w:divBdr>
    </w:div>
    <w:div w:id="498547166">
      <w:bodyDiv w:val="1"/>
      <w:marLeft w:val="0"/>
      <w:marRight w:val="0"/>
      <w:marTop w:val="0"/>
      <w:marBottom w:val="0"/>
      <w:divBdr>
        <w:top w:val="none" w:sz="0" w:space="0" w:color="auto"/>
        <w:left w:val="none" w:sz="0" w:space="0" w:color="auto"/>
        <w:bottom w:val="none" w:sz="0" w:space="0" w:color="auto"/>
        <w:right w:val="none" w:sz="0" w:space="0" w:color="auto"/>
      </w:divBdr>
    </w:div>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861406295">
      <w:bodyDiv w:val="1"/>
      <w:marLeft w:val="0"/>
      <w:marRight w:val="0"/>
      <w:marTop w:val="0"/>
      <w:marBottom w:val="0"/>
      <w:divBdr>
        <w:top w:val="none" w:sz="0" w:space="0" w:color="auto"/>
        <w:left w:val="none" w:sz="0" w:space="0" w:color="auto"/>
        <w:bottom w:val="none" w:sz="0" w:space="0" w:color="auto"/>
        <w:right w:val="none" w:sz="0" w:space="0" w:color="auto"/>
      </w:divBdr>
    </w:div>
    <w:div w:id="1092966527">
      <w:bodyDiv w:val="1"/>
      <w:marLeft w:val="0"/>
      <w:marRight w:val="0"/>
      <w:marTop w:val="0"/>
      <w:marBottom w:val="0"/>
      <w:divBdr>
        <w:top w:val="none" w:sz="0" w:space="0" w:color="auto"/>
        <w:left w:val="none" w:sz="0" w:space="0" w:color="auto"/>
        <w:bottom w:val="none" w:sz="0" w:space="0" w:color="auto"/>
        <w:right w:val="none" w:sz="0" w:space="0" w:color="auto"/>
      </w:divBdr>
    </w:div>
    <w:div w:id="1093814944">
      <w:bodyDiv w:val="1"/>
      <w:marLeft w:val="0"/>
      <w:marRight w:val="0"/>
      <w:marTop w:val="0"/>
      <w:marBottom w:val="0"/>
      <w:divBdr>
        <w:top w:val="none" w:sz="0" w:space="0" w:color="auto"/>
        <w:left w:val="none" w:sz="0" w:space="0" w:color="auto"/>
        <w:bottom w:val="none" w:sz="0" w:space="0" w:color="auto"/>
        <w:right w:val="none" w:sz="0" w:space="0" w:color="auto"/>
      </w:divBdr>
    </w:div>
    <w:div w:id="1122071473">
      <w:bodyDiv w:val="1"/>
      <w:marLeft w:val="0"/>
      <w:marRight w:val="0"/>
      <w:marTop w:val="0"/>
      <w:marBottom w:val="0"/>
      <w:divBdr>
        <w:top w:val="none" w:sz="0" w:space="0" w:color="auto"/>
        <w:left w:val="none" w:sz="0" w:space="0" w:color="auto"/>
        <w:bottom w:val="none" w:sz="0" w:space="0" w:color="auto"/>
        <w:right w:val="none" w:sz="0" w:space="0" w:color="auto"/>
      </w:divBdr>
      <w:divsChild>
        <w:div w:id="323632132">
          <w:marLeft w:val="720"/>
          <w:marRight w:val="0"/>
          <w:marTop w:val="0"/>
          <w:marBottom w:val="0"/>
          <w:divBdr>
            <w:top w:val="none" w:sz="0" w:space="0" w:color="auto"/>
            <w:left w:val="none" w:sz="0" w:space="0" w:color="auto"/>
            <w:bottom w:val="none" w:sz="0" w:space="0" w:color="auto"/>
            <w:right w:val="none" w:sz="0" w:space="0" w:color="auto"/>
          </w:divBdr>
        </w:div>
        <w:div w:id="1992102948">
          <w:marLeft w:val="720"/>
          <w:marRight w:val="0"/>
          <w:marTop w:val="0"/>
          <w:marBottom w:val="0"/>
          <w:divBdr>
            <w:top w:val="none" w:sz="0" w:space="0" w:color="auto"/>
            <w:left w:val="none" w:sz="0" w:space="0" w:color="auto"/>
            <w:bottom w:val="none" w:sz="0" w:space="0" w:color="auto"/>
            <w:right w:val="none" w:sz="0" w:space="0" w:color="auto"/>
          </w:divBdr>
        </w:div>
      </w:divsChild>
    </w:div>
    <w:div w:id="1255557850">
      <w:bodyDiv w:val="1"/>
      <w:marLeft w:val="0"/>
      <w:marRight w:val="0"/>
      <w:marTop w:val="0"/>
      <w:marBottom w:val="0"/>
      <w:divBdr>
        <w:top w:val="none" w:sz="0" w:space="0" w:color="auto"/>
        <w:left w:val="none" w:sz="0" w:space="0" w:color="auto"/>
        <w:bottom w:val="none" w:sz="0" w:space="0" w:color="auto"/>
        <w:right w:val="none" w:sz="0" w:space="0" w:color="auto"/>
      </w:divBdr>
    </w:div>
    <w:div w:id="1310548576">
      <w:bodyDiv w:val="1"/>
      <w:marLeft w:val="0"/>
      <w:marRight w:val="0"/>
      <w:marTop w:val="0"/>
      <w:marBottom w:val="0"/>
      <w:divBdr>
        <w:top w:val="none" w:sz="0" w:space="0" w:color="auto"/>
        <w:left w:val="none" w:sz="0" w:space="0" w:color="auto"/>
        <w:bottom w:val="none" w:sz="0" w:space="0" w:color="auto"/>
        <w:right w:val="none" w:sz="0" w:space="0" w:color="auto"/>
      </w:divBdr>
    </w:div>
    <w:div w:id="1349873596">
      <w:bodyDiv w:val="1"/>
      <w:marLeft w:val="0"/>
      <w:marRight w:val="0"/>
      <w:marTop w:val="0"/>
      <w:marBottom w:val="0"/>
      <w:divBdr>
        <w:top w:val="none" w:sz="0" w:space="0" w:color="auto"/>
        <w:left w:val="none" w:sz="0" w:space="0" w:color="auto"/>
        <w:bottom w:val="none" w:sz="0" w:space="0" w:color="auto"/>
        <w:right w:val="none" w:sz="0" w:space="0" w:color="auto"/>
      </w:divBdr>
    </w:div>
    <w:div w:id="1356421346">
      <w:bodyDiv w:val="1"/>
      <w:marLeft w:val="0"/>
      <w:marRight w:val="0"/>
      <w:marTop w:val="0"/>
      <w:marBottom w:val="0"/>
      <w:divBdr>
        <w:top w:val="none" w:sz="0" w:space="0" w:color="auto"/>
        <w:left w:val="none" w:sz="0" w:space="0" w:color="auto"/>
        <w:bottom w:val="none" w:sz="0" w:space="0" w:color="auto"/>
        <w:right w:val="none" w:sz="0" w:space="0" w:color="auto"/>
      </w:divBdr>
    </w:div>
    <w:div w:id="1393654649">
      <w:bodyDiv w:val="1"/>
      <w:marLeft w:val="0"/>
      <w:marRight w:val="0"/>
      <w:marTop w:val="0"/>
      <w:marBottom w:val="0"/>
      <w:divBdr>
        <w:top w:val="none" w:sz="0" w:space="0" w:color="auto"/>
        <w:left w:val="none" w:sz="0" w:space="0" w:color="auto"/>
        <w:bottom w:val="none" w:sz="0" w:space="0" w:color="auto"/>
        <w:right w:val="none" w:sz="0" w:space="0" w:color="auto"/>
      </w:divBdr>
    </w:div>
    <w:div w:id="1395200066">
      <w:bodyDiv w:val="1"/>
      <w:marLeft w:val="0"/>
      <w:marRight w:val="0"/>
      <w:marTop w:val="0"/>
      <w:marBottom w:val="0"/>
      <w:divBdr>
        <w:top w:val="none" w:sz="0" w:space="0" w:color="auto"/>
        <w:left w:val="none" w:sz="0" w:space="0" w:color="auto"/>
        <w:bottom w:val="none" w:sz="0" w:space="0" w:color="auto"/>
        <w:right w:val="none" w:sz="0" w:space="0" w:color="auto"/>
      </w:divBdr>
    </w:div>
    <w:div w:id="1420638845">
      <w:bodyDiv w:val="1"/>
      <w:marLeft w:val="0"/>
      <w:marRight w:val="0"/>
      <w:marTop w:val="0"/>
      <w:marBottom w:val="0"/>
      <w:divBdr>
        <w:top w:val="none" w:sz="0" w:space="0" w:color="auto"/>
        <w:left w:val="none" w:sz="0" w:space="0" w:color="auto"/>
        <w:bottom w:val="none" w:sz="0" w:space="0" w:color="auto"/>
        <w:right w:val="none" w:sz="0" w:space="0" w:color="auto"/>
      </w:divBdr>
      <w:divsChild>
        <w:div w:id="185145358">
          <w:marLeft w:val="360"/>
          <w:marRight w:val="0"/>
          <w:marTop w:val="120"/>
          <w:marBottom w:val="0"/>
          <w:divBdr>
            <w:top w:val="none" w:sz="0" w:space="0" w:color="auto"/>
            <w:left w:val="none" w:sz="0" w:space="0" w:color="auto"/>
            <w:bottom w:val="none" w:sz="0" w:space="0" w:color="auto"/>
            <w:right w:val="none" w:sz="0" w:space="0" w:color="auto"/>
          </w:divBdr>
        </w:div>
        <w:div w:id="2055882445">
          <w:marLeft w:val="360"/>
          <w:marRight w:val="0"/>
          <w:marTop w:val="120"/>
          <w:marBottom w:val="0"/>
          <w:divBdr>
            <w:top w:val="none" w:sz="0" w:space="0" w:color="auto"/>
            <w:left w:val="none" w:sz="0" w:space="0" w:color="auto"/>
            <w:bottom w:val="none" w:sz="0" w:space="0" w:color="auto"/>
            <w:right w:val="none" w:sz="0" w:space="0" w:color="auto"/>
          </w:divBdr>
        </w:div>
      </w:divsChild>
    </w:div>
    <w:div w:id="1454785389">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749571374">
      <w:bodyDiv w:val="1"/>
      <w:marLeft w:val="0"/>
      <w:marRight w:val="0"/>
      <w:marTop w:val="0"/>
      <w:marBottom w:val="0"/>
      <w:divBdr>
        <w:top w:val="none" w:sz="0" w:space="0" w:color="auto"/>
        <w:left w:val="none" w:sz="0" w:space="0" w:color="auto"/>
        <w:bottom w:val="none" w:sz="0" w:space="0" w:color="auto"/>
        <w:right w:val="none" w:sz="0" w:space="0" w:color="auto"/>
      </w:divBdr>
    </w:div>
    <w:div w:id="1833183010">
      <w:bodyDiv w:val="1"/>
      <w:marLeft w:val="0"/>
      <w:marRight w:val="0"/>
      <w:marTop w:val="0"/>
      <w:marBottom w:val="0"/>
      <w:divBdr>
        <w:top w:val="none" w:sz="0" w:space="0" w:color="auto"/>
        <w:left w:val="none" w:sz="0" w:space="0" w:color="auto"/>
        <w:bottom w:val="none" w:sz="0" w:space="0" w:color="auto"/>
        <w:right w:val="none" w:sz="0" w:space="0" w:color="auto"/>
      </w:divBdr>
    </w:div>
    <w:div w:id="1836265612">
      <w:bodyDiv w:val="1"/>
      <w:marLeft w:val="0"/>
      <w:marRight w:val="0"/>
      <w:marTop w:val="0"/>
      <w:marBottom w:val="0"/>
      <w:divBdr>
        <w:top w:val="none" w:sz="0" w:space="0" w:color="auto"/>
        <w:left w:val="none" w:sz="0" w:space="0" w:color="auto"/>
        <w:bottom w:val="none" w:sz="0" w:space="0" w:color="auto"/>
        <w:right w:val="none" w:sz="0" w:space="0" w:color="auto"/>
      </w:divBdr>
    </w:div>
    <w:div w:id="1880506169">
      <w:bodyDiv w:val="1"/>
      <w:marLeft w:val="0"/>
      <w:marRight w:val="0"/>
      <w:marTop w:val="0"/>
      <w:marBottom w:val="0"/>
      <w:divBdr>
        <w:top w:val="none" w:sz="0" w:space="0" w:color="auto"/>
        <w:left w:val="none" w:sz="0" w:space="0" w:color="auto"/>
        <w:bottom w:val="none" w:sz="0" w:space="0" w:color="auto"/>
        <w:right w:val="none" w:sz="0" w:space="0" w:color="auto"/>
      </w:divBdr>
      <w:divsChild>
        <w:div w:id="342441811">
          <w:marLeft w:val="360"/>
          <w:marRight w:val="0"/>
          <w:marTop w:val="200"/>
          <w:marBottom w:val="0"/>
          <w:divBdr>
            <w:top w:val="none" w:sz="0" w:space="0" w:color="auto"/>
            <w:left w:val="none" w:sz="0" w:space="0" w:color="auto"/>
            <w:bottom w:val="none" w:sz="0" w:space="0" w:color="auto"/>
            <w:right w:val="none" w:sz="0" w:space="0" w:color="auto"/>
          </w:divBdr>
        </w:div>
        <w:div w:id="1853183012">
          <w:marLeft w:val="360"/>
          <w:marRight w:val="0"/>
          <w:marTop w:val="200"/>
          <w:marBottom w:val="0"/>
          <w:divBdr>
            <w:top w:val="none" w:sz="0" w:space="0" w:color="auto"/>
            <w:left w:val="none" w:sz="0" w:space="0" w:color="auto"/>
            <w:bottom w:val="none" w:sz="0" w:space="0" w:color="auto"/>
            <w:right w:val="none" w:sz="0" w:space="0" w:color="auto"/>
          </w:divBdr>
        </w:div>
      </w:divsChild>
    </w:div>
    <w:div w:id="1974366579">
      <w:bodyDiv w:val="1"/>
      <w:marLeft w:val="0"/>
      <w:marRight w:val="0"/>
      <w:marTop w:val="0"/>
      <w:marBottom w:val="0"/>
      <w:divBdr>
        <w:top w:val="none" w:sz="0" w:space="0" w:color="auto"/>
        <w:left w:val="none" w:sz="0" w:space="0" w:color="auto"/>
        <w:bottom w:val="none" w:sz="0" w:space="0" w:color="auto"/>
        <w:right w:val="none" w:sz="0" w:space="0" w:color="auto"/>
      </w:divBdr>
    </w:div>
    <w:div w:id="2090417091">
      <w:bodyDiv w:val="1"/>
      <w:marLeft w:val="0"/>
      <w:marRight w:val="0"/>
      <w:marTop w:val="0"/>
      <w:marBottom w:val="0"/>
      <w:divBdr>
        <w:top w:val="none" w:sz="0" w:space="0" w:color="auto"/>
        <w:left w:val="none" w:sz="0" w:space="0" w:color="auto"/>
        <w:bottom w:val="none" w:sz="0" w:space="0" w:color="auto"/>
        <w:right w:val="none" w:sz="0" w:space="0" w:color="auto"/>
      </w:divBdr>
    </w:div>
    <w:div w:id="2108236319">
      <w:bodyDiv w:val="1"/>
      <w:marLeft w:val="0"/>
      <w:marRight w:val="0"/>
      <w:marTop w:val="0"/>
      <w:marBottom w:val="0"/>
      <w:divBdr>
        <w:top w:val="none" w:sz="0" w:space="0" w:color="auto"/>
        <w:left w:val="none" w:sz="0" w:space="0" w:color="auto"/>
        <w:bottom w:val="none" w:sz="0" w:space="0" w:color="auto"/>
        <w:right w:val="none" w:sz="0" w:space="0" w:color="auto"/>
      </w:divBdr>
      <w:divsChild>
        <w:div w:id="468400788">
          <w:marLeft w:val="1166"/>
          <w:marRight w:val="0"/>
          <w:marTop w:val="50"/>
          <w:marBottom w:val="0"/>
          <w:divBdr>
            <w:top w:val="none" w:sz="0" w:space="0" w:color="auto"/>
            <w:left w:val="none" w:sz="0" w:space="0" w:color="auto"/>
            <w:bottom w:val="none" w:sz="0" w:space="0" w:color="auto"/>
            <w:right w:val="none" w:sz="0" w:space="0" w:color="auto"/>
          </w:divBdr>
        </w:div>
        <w:div w:id="714162187">
          <w:marLeft w:val="1166"/>
          <w:marRight w:val="0"/>
          <w:marTop w:val="50"/>
          <w:marBottom w:val="0"/>
          <w:divBdr>
            <w:top w:val="none" w:sz="0" w:space="0" w:color="auto"/>
            <w:left w:val="none" w:sz="0" w:space="0" w:color="auto"/>
            <w:bottom w:val="none" w:sz="0" w:space="0" w:color="auto"/>
            <w:right w:val="none" w:sz="0" w:space="0" w:color="auto"/>
          </w:divBdr>
        </w:div>
        <w:div w:id="1216510247">
          <w:marLeft w:val="547"/>
          <w:marRight w:val="0"/>
          <w:marTop w:val="50"/>
          <w:marBottom w:val="0"/>
          <w:divBdr>
            <w:top w:val="none" w:sz="0" w:space="0" w:color="auto"/>
            <w:left w:val="none" w:sz="0" w:space="0" w:color="auto"/>
            <w:bottom w:val="none" w:sz="0" w:space="0" w:color="auto"/>
            <w:right w:val="none" w:sz="0" w:space="0" w:color="auto"/>
          </w:divBdr>
        </w:div>
        <w:div w:id="1293943840">
          <w:marLeft w:val="547"/>
          <w:marRight w:val="0"/>
          <w:marTop w:val="50"/>
          <w:marBottom w:val="0"/>
          <w:divBdr>
            <w:top w:val="none" w:sz="0" w:space="0" w:color="auto"/>
            <w:left w:val="none" w:sz="0" w:space="0" w:color="auto"/>
            <w:bottom w:val="none" w:sz="0" w:space="0" w:color="auto"/>
            <w:right w:val="none" w:sz="0" w:space="0" w:color="auto"/>
          </w:divBdr>
        </w:div>
        <w:div w:id="1913587917">
          <w:marLeft w:val="547"/>
          <w:marRight w:val="0"/>
          <w:marTop w:val="50"/>
          <w:marBottom w:val="0"/>
          <w:divBdr>
            <w:top w:val="none" w:sz="0" w:space="0" w:color="auto"/>
            <w:left w:val="none" w:sz="0" w:space="0" w:color="auto"/>
            <w:bottom w:val="none" w:sz="0" w:space="0" w:color="auto"/>
            <w:right w:val="none" w:sz="0" w:space="0" w:color="auto"/>
          </w:divBdr>
        </w:div>
        <w:div w:id="2026440395">
          <w:marLeft w:val="547"/>
          <w:marRight w:val="0"/>
          <w:marTop w:val="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5.jpg"/><Relationship Id="rId42" Type="http://schemas.openxmlformats.org/officeDocument/2006/relationships/image" Target="media/image26.emf"/><Relationship Id="rId63" Type="http://schemas.openxmlformats.org/officeDocument/2006/relationships/image" Target="media/image47.emf"/><Relationship Id="rId84" Type="http://schemas.openxmlformats.org/officeDocument/2006/relationships/image" Target="media/image68.emf"/><Relationship Id="rId138" Type="http://schemas.openxmlformats.org/officeDocument/2006/relationships/header" Target="header5.xml"/><Relationship Id="rId107" Type="http://schemas.openxmlformats.org/officeDocument/2006/relationships/image" Target="media/image91.emf"/><Relationship Id="rId11" Type="http://schemas.openxmlformats.org/officeDocument/2006/relationships/endnotes" Target="endnotes.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102" Type="http://schemas.openxmlformats.org/officeDocument/2006/relationships/image" Target="media/image86.emf"/><Relationship Id="rId123" Type="http://schemas.openxmlformats.org/officeDocument/2006/relationships/image" Target="media/image107.emf"/><Relationship Id="rId128" Type="http://schemas.openxmlformats.org/officeDocument/2006/relationships/image" Target="media/image112.emf"/><Relationship Id="rId5" Type="http://schemas.openxmlformats.org/officeDocument/2006/relationships/customXml" Target="../customXml/item5.xml"/><Relationship Id="rId90" Type="http://schemas.openxmlformats.org/officeDocument/2006/relationships/image" Target="media/image74.emf"/><Relationship Id="rId95" Type="http://schemas.openxmlformats.org/officeDocument/2006/relationships/image" Target="media/image79.emf"/><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7.emf"/><Relationship Id="rId48" Type="http://schemas.openxmlformats.org/officeDocument/2006/relationships/image" Target="media/image32.emf"/><Relationship Id="rId64" Type="http://schemas.openxmlformats.org/officeDocument/2006/relationships/image" Target="media/image48.emf"/><Relationship Id="rId69" Type="http://schemas.openxmlformats.org/officeDocument/2006/relationships/image" Target="media/image53.emf"/><Relationship Id="rId113" Type="http://schemas.openxmlformats.org/officeDocument/2006/relationships/image" Target="media/image97.emf"/><Relationship Id="rId118" Type="http://schemas.openxmlformats.org/officeDocument/2006/relationships/image" Target="media/image102.emf"/><Relationship Id="rId134" Type="http://schemas.openxmlformats.org/officeDocument/2006/relationships/image" Target="media/image118.emf"/><Relationship Id="rId139" Type="http://schemas.openxmlformats.org/officeDocument/2006/relationships/footer" Target="footer3.xml"/><Relationship Id="rId80" Type="http://schemas.openxmlformats.org/officeDocument/2006/relationships/image" Target="media/image64.emf"/><Relationship Id="rId85" Type="http://schemas.openxmlformats.org/officeDocument/2006/relationships/image" Target="media/image69.emf"/><Relationship Id="rId12" Type="http://schemas.openxmlformats.org/officeDocument/2006/relationships/header" Target="header1.xml"/><Relationship Id="rId17" Type="http://schemas.openxmlformats.org/officeDocument/2006/relationships/image" Target="media/image1.emf"/><Relationship Id="rId33" Type="http://schemas.openxmlformats.org/officeDocument/2006/relationships/image" Target="media/image17.emf"/><Relationship Id="rId38" Type="http://schemas.openxmlformats.org/officeDocument/2006/relationships/image" Target="media/image22.emf"/><Relationship Id="rId59" Type="http://schemas.openxmlformats.org/officeDocument/2006/relationships/image" Target="media/image43.emf"/><Relationship Id="rId103" Type="http://schemas.openxmlformats.org/officeDocument/2006/relationships/image" Target="media/image87.emf"/><Relationship Id="rId108" Type="http://schemas.openxmlformats.org/officeDocument/2006/relationships/image" Target="media/image92.emf"/><Relationship Id="rId124" Type="http://schemas.openxmlformats.org/officeDocument/2006/relationships/image" Target="media/image108.emf"/><Relationship Id="rId129" Type="http://schemas.openxmlformats.org/officeDocument/2006/relationships/image" Target="media/image113.emf"/><Relationship Id="rId54" Type="http://schemas.openxmlformats.org/officeDocument/2006/relationships/image" Target="media/image38.emf"/><Relationship Id="rId70" Type="http://schemas.openxmlformats.org/officeDocument/2006/relationships/image" Target="media/image54.emf"/><Relationship Id="rId75" Type="http://schemas.openxmlformats.org/officeDocument/2006/relationships/image" Target="media/image59.emf"/><Relationship Id="rId91" Type="http://schemas.openxmlformats.org/officeDocument/2006/relationships/image" Target="media/image75.emf"/><Relationship Id="rId96" Type="http://schemas.openxmlformats.org/officeDocument/2006/relationships/image" Target="media/image80.emf"/><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3.emf"/><Relationship Id="rId114" Type="http://schemas.openxmlformats.org/officeDocument/2006/relationships/image" Target="media/image98.emf"/><Relationship Id="rId119" Type="http://schemas.openxmlformats.org/officeDocument/2006/relationships/image" Target="media/image103.emf"/><Relationship Id="rId44" Type="http://schemas.openxmlformats.org/officeDocument/2006/relationships/image" Target="media/image28.emf"/><Relationship Id="rId60" Type="http://schemas.openxmlformats.org/officeDocument/2006/relationships/image" Target="media/image44.emf"/><Relationship Id="rId65" Type="http://schemas.openxmlformats.org/officeDocument/2006/relationships/image" Target="media/image49.emf"/><Relationship Id="rId81" Type="http://schemas.openxmlformats.org/officeDocument/2006/relationships/image" Target="media/image65.emf"/><Relationship Id="rId86" Type="http://schemas.openxmlformats.org/officeDocument/2006/relationships/image" Target="media/image70.emf"/><Relationship Id="rId130" Type="http://schemas.openxmlformats.org/officeDocument/2006/relationships/image" Target="media/image114.emf"/><Relationship Id="rId135" Type="http://schemas.openxmlformats.org/officeDocument/2006/relationships/image" Target="media/image119.emf"/><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image" Target="media/image23.emf"/><Relationship Id="rId109" Type="http://schemas.openxmlformats.org/officeDocument/2006/relationships/image" Target="media/image93.emf"/><Relationship Id="rId34" Type="http://schemas.openxmlformats.org/officeDocument/2006/relationships/image" Target="media/image18.emf"/><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81.emf"/><Relationship Id="rId104" Type="http://schemas.openxmlformats.org/officeDocument/2006/relationships/image" Target="media/image88.emf"/><Relationship Id="rId120" Type="http://schemas.openxmlformats.org/officeDocument/2006/relationships/image" Target="media/image104.emf"/><Relationship Id="rId125" Type="http://schemas.openxmlformats.org/officeDocument/2006/relationships/image" Target="media/image109.emf"/><Relationship Id="rId141"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5.emf"/><Relationship Id="rId92" Type="http://schemas.openxmlformats.org/officeDocument/2006/relationships/image" Target="media/image76.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50.emf"/><Relationship Id="rId87" Type="http://schemas.openxmlformats.org/officeDocument/2006/relationships/image" Target="media/image71.emf"/><Relationship Id="rId110" Type="http://schemas.openxmlformats.org/officeDocument/2006/relationships/image" Target="media/image94.emf"/><Relationship Id="rId115" Type="http://schemas.openxmlformats.org/officeDocument/2006/relationships/image" Target="media/image99.emf"/><Relationship Id="rId131" Type="http://schemas.openxmlformats.org/officeDocument/2006/relationships/image" Target="media/image115.emf"/><Relationship Id="rId136" Type="http://schemas.openxmlformats.org/officeDocument/2006/relationships/image" Target="media/image120.emf"/><Relationship Id="rId61" Type="http://schemas.openxmlformats.org/officeDocument/2006/relationships/image" Target="media/image45.emf"/><Relationship Id="rId82" Type="http://schemas.openxmlformats.org/officeDocument/2006/relationships/image" Target="media/image66.emf"/><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40.emf"/><Relationship Id="rId77" Type="http://schemas.openxmlformats.org/officeDocument/2006/relationships/image" Target="media/image61.emf"/><Relationship Id="rId100" Type="http://schemas.openxmlformats.org/officeDocument/2006/relationships/image" Target="media/image84.emf"/><Relationship Id="rId105" Type="http://schemas.openxmlformats.org/officeDocument/2006/relationships/image" Target="media/image89.emf"/><Relationship Id="rId126" Type="http://schemas.openxmlformats.org/officeDocument/2006/relationships/image" Target="media/image110.emf"/><Relationship Id="rId8" Type="http://schemas.openxmlformats.org/officeDocument/2006/relationships/settings" Target="settings.xml"/><Relationship Id="rId51" Type="http://schemas.openxmlformats.org/officeDocument/2006/relationships/image" Target="media/image35.emf"/><Relationship Id="rId72" Type="http://schemas.openxmlformats.org/officeDocument/2006/relationships/image" Target="media/image56.emf"/><Relationship Id="rId93" Type="http://schemas.openxmlformats.org/officeDocument/2006/relationships/image" Target="media/image77.emf"/><Relationship Id="rId98" Type="http://schemas.openxmlformats.org/officeDocument/2006/relationships/image" Target="media/image82.emf"/><Relationship Id="rId121" Type="http://schemas.openxmlformats.org/officeDocument/2006/relationships/image" Target="media/image105.emf"/><Relationship Id="rId142"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30.emf"/><Relationship Id="rId67" Type="http://schemas.openxmlformats.org/officeDocument/2006/relationships/image" Target="media/image51.emf"/><Relationship Id="rId116" Type="http://schemas.openxmlformats.org/officeDocument/2006/relationships/image" Target="media/image100.emf"/><Relationship Id="rId137" Type="http://schemas.openxmlformats.org/officeDocument/2006/relationships/header" Target="header4.xml"/><Relationship Id="rId20" Type="http://schemas.openxmlformats.org/officeDocument/2006/relationships/image" Target="media/image4.jpg"/><Relationship Id="rId41" Type="http://schemas.openxmlformats.org/officeDocument/2006/relationships/image" Target="media/image25.emf"/><Relationship Id="rId62" Type="http://schemas.openxmlformats.org/officeDocument/2006/relationships/image" Target="media/image46.emf"/><Relationship Id="rId83" Type="http://schemas.openxmlformats.org/officeDocument/2006/relationships/image" Target="media/image67.emf"/><Relationship Id="rId88" Type="http://schemas.openxmlformats.org/officeDocument/2006/relationships/image" Target="media/image72.emf"/><Relationship Id="rId111" Type="http://schemas.openxmlformats.org/officeDocument/2006/relationships/image" Target="media/image95.emf"/><Relationship Id="rId132" Type="http://schemas.openxmlformats.org/officeDocument/2006/relationships/image" Target="media/image116.emf"/><Relationship Id="rId15" Type="http://schemas.openxmlformats.org/officeDocument/2006/relationships/footer" Target="footer2.xml"/><Relationship Id="rId36" Type="http://schemas.openxmlformats.org/officeDocument/2006/relationships/image" Target="media/image20.emf"/><Relationship Id="rId57" Type="http://schemas.openxmlformats.org/officeDocument/2006/relationships/image" Target="media/image41.emf"/><Relationship Id="rId106" Type="http://schemas.openxmlformats.org/officeDocument/2006/relationships/image" Target="media/image90.emf"/><Relationship Id="rId127" Type="http://schemas.openxmlformats.org/officeDocument/2006/relationships/image" Target="media/image111.emf"/><Relationship Id="rId10" Type="http://schemas.openxmlformats.org/officeDocument/2006/relationships/footnotes" Target="footnotes.xml"/><Relationship Id="rId31" Type="http://schemas.openxmlformats.org/officeDocument/2006/relationships/image" Target="media/image15.emf"/><Relationship Id="rId52" Type="http://schemas.openxmlformats.org/officeDocument/2006/relationships/image" Target="media/image36.emf"/><Relationship Id="rId73" Type="http://schemas.openxmlformats.org/officeDocument/2006/relationships/image" Target="media/image57.emf"/><Relationship Id="rId78" Type="http://schemas.openxmlformats.org/officeDocument/2006/relationships/image" Target="media/image62.emf"/><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06.emf"/><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emf"/><Relationship Id="rId47" Type="http://schemas.openxmlformats.org/officeDocument/2006/relationships/image" Target="media/image31.emf"/><Relationship Id="rId68" Type="http://schemas.openxmlformats.org/officeDocument/2006/relationships/image" Target="media/image52.emf"/><Relationship Id="rId89" Type="http://schemas.openxmlformats.org/officeDocument/2006/relationships/image" Target="media/image73.emf"/><Relationship Id="rId112" Type="http://schemas.openxmlformats.org/officeDocument/2006/relationships/image" Target="media/image96.emf"/><Relationship Id="rId133" Type="http://schemas.openxmlformats.org/officeDocument/2006/relationships/image" Target="media/image117.emf"/><Relationship Id="rId16" Type="http://schemas.openxmlformats.org/officeDocument/2006/relationships/header" Target="header3.xml"/></Relationships>
</file>

<file path=word/theme/theme1.xml><?xml version="1.0" encoding="utf-8"?>
<a:theme xmlns:a="http://schemas.openxmlformats.org/drawingml/2006/main" name="Office Theme">
  <a:themeElements>
    <a:clrScheme name="CSIRO Midday">
      <a:dk1>
        <a:sysClr val="windowText" lastClr="000000"/>
      </a:dk1>
      <a:lt1>
        <a:srgbClr val="FBFEFF"/>
      </a:lt1>
      <a:dk2>
        <a:srgbClr val="000000"/>
      </a:dk2>
      <a:lt2>
        <a:srgbClr val="FBFEFF"/>
      </a:lt2>
      <a:accent1>
        <a:srgbClr val="00A9CE"/>
      </a:accent1>
      <a:accent2>
        <a:srgbClr val="00313C"/>
      </a:accent2>
      <a:accent3>
        <a:srgbClr val="78BE20"/>
      </a:accent3>
      <a:accent4>
        <a:srgbClr val="4A7729"/>
      </a:accent4>
      <a:accent5>
        <a:srgbClr val="9FAEE5"/>
      </a:accent5>
      <a:accent6>
        <a:srgbClr val="1E22AA"/>
      </a:accent6>
      <a:hlink>
        <a:srgbClr val="41B6E6"/>
      </a:hlink>
      <a:folHlink>
        <a:srgbClr val="004B8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2c1998d7-4dd2-4f64-ac9f-0fe85eb5af3f">NHMRNAJMY6YX-351998245-43</_dlc_DocId>
    <_dlc_DocIdUrl xmlns="2c1998d7-4dd2-4f64-ac9f-0fe85eb5af3f">
      <Url>https://csiroau.sharepoint.com/sites/EMV2EvacModelling/_layouts/15/DocIdRedir.aspx?ID=NHMRNAJMY6YX-351998245-43</Url>
      <Description>NHMRNAJMY6YX-351998245-43</Description>
    </_dlc_DocIdUrl>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18C967F96A582346A3EB97019C8EBD01" ma:contentTypeVersion="9" ma:contentTypeDescription="Create a new document." ma:contentTypeScope="" ma:versionID="c66ff37a513fbe97aa61aa0cda463850">
  <xsd:schema xmlns:xsd="http://www.w3.org/2001/XMLSchema" xmlns:xs="http://www.w3.org/2001/XMLSchema" xmlns:p="http://schemas.microsoft.com/office/2006/metadata/properties" xmlns:ns2="82b6faed-c324-4575-b551-ff9fbb26f5bd" xmlns:ns3="2c1998d7-4dd2-4f64-ac9f-0fe85eb5af3f" targetNamespace="http://schemas.microsoft.com/office/2006/metadata/properties" ma:root="true" ma:fieldsID="b670210c9331f5233525aa1ee7e854d1" ns2:_="" ns3:_="">
    <xsd:import namespace="82b6faed-c324-4575-b551-ff9fbb26f5bd"/>
    <xsd:import namespace="2c1998d7-4dd2-4f64-ac9f-0fe85eb5af3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_dlc_DocId" minOccurs="0"/>
                <xsd:element ref="ns3:_dlc_DocIdUrl" minOccurs="0"/>
                <xsd:element ref="ns3:_dlc_DocIdPersistId"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b6faed-c324-4575-b551-ff9fbb26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998d7-4dd2-4f64-ac9f-0fe85eb5af3f"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8E0EF4-68F3-46C6-A6BD-753C955E4AEE}">
  <ds:schemaRefs>
    <ds:schemaRef ds:uri="http://schemas.microsoft.com/sharepoint/v3/contenttype/forms"/>
  </ds:schemaRefs>
</ds:datastoreItem>
</file>

<file path=customXml/itemProps2.xml><?xml version="1.0" encoding="utf-8"?>
<ds:datastoreItem xmlns:ds="http://schemas.openxmlformats.org/officeDocument/2006/customXml" ds:itemID="{CEE1515A-1032-47CD-8AF2-9778E970EDED}">
  <ds:schemaRefs>
    <ds:schemaRef ds:uri="http://schemas.microsoft.com/office/2006/metadata/properties"/>
    <ds:schemaRef ds:uri="http://schemas.microsoft.com/office/infopath/2007/PartnerControls"/>
    <ds:schemaRef ds:uri="2c1998d7-4dd2-4f64-ac9f-0fe85eb5af3f"/>
  </ds:schemaRefs>
</ds:datastoreItem>
</file>

<file path=customXml/itemProps3.xml><?xml version="1.0" encoding="utf-8"?>
<ds:datastoreItem xmlns:ds="http://schemas.openxmlformats.org/officeDocument/2006/customXml" ds:itemID="{CEC079D1-5784-44C7-AE21-2ECDF8232A94}">
  <ds:schemaRefs>
    <ds:schemaRef ds:uri="http://schemas.openxmlformats.org/officeDocument/2006/bibliography"/>
  </ds:schemaRefs>
</ds:datastoreItem>
</file>

<file path=customXml/itemProps4.xml><?xml version="1.0" encoding="utf-8"?>
<ds:datastoreItem xmlns:ds="http://schemas.openxmlformats.org/officeDocument/2006/customXml" ds:itemID="{6721519E-6F01-49ED-9654-46F4CB70BEF3}">
  <ds:schemaRefs>
    <ds:schemaRef ds:uri="http://schemas.microsoft.com/sharepoint/events"/>
  </ds:schemaRefs>
</ds:datastoreItem>
</file>

<file path=customXml/itemProps5.xml><?xml version="1.0" encoding="utf-8"?>
<ds:datastoreItem xmlns:ds="http://schemas.openxmlformats.org/officeDocument/2006/customXml" ds:itemID="{5A7FC1DA-FD61-4C56-AE13-1BCFD0E0D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b6faed-c324-4575-b551-ff9fbb26f5bd"/>
    <ds:schemaRef ds:uri="2c1998d7-4dd2-4f64-ac9f-0fe85eb5a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44</Pages>
  <Words>10478</Words>
  <Characters>59731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Report re Report Title</vt:lpstr>
    </vt:vector>
  </TitlesOfParts>
  <Company>CSIRO</Company>
  <LinksUpToDate>false</LinksUpToDate>
  <CharactersWithSpaces>70069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re Report Title</dc:title>
  <dc:subject/>
  <dc:creator>Lynch, Stephen (Commercn, North Ryde)</dc:creator>
  <cp:keywords/>
  <dc:description/>
  <cp:lastModifiedBy>Leorey</cp:lastModifiedBy>
  <cp:revision>3</cp:revision>
  <cp:lastPrinted>2021-10-21T09:19:00Z</cp:lastPrinted>
  <dcterms:created xsi:type="dcterms:W3CDTF">2021-11-07T05:01:00Z</dcterms:created>
  <dcterms:modified xsi:type="dcterms:W3CDTF">2021-11-07T05:09:00Z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0x01010018C967F96A582346A3EB97019C8EBD01</vt:lpwstr>
  </property>
  <property fmtid="{D5CDD505-2E9C-101B-9397-08002B2CF9AE}" pid="5" name="_dlc_DocIdItemGuid">
    <vt:lpwstr>38beadad-c330-464e-a0d0-15f81afeb9d3</vt:lpwstr>
  </property>
</Properties>
</file>